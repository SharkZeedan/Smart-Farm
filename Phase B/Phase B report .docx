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pPr>
      <w:r w:rsidDel="00000000" w:rsidR="00000000" w:rsidRPr="00000000">
        <w:rPr/>
        <w:drawing>
          <wp:inline distB="114300" distT="114300" distL="114300" distR="114300">
            <wp:extent cx="5943600" cy="139700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spacing w:after="160" w:line="259" w:lineRule="auto"/>
        <w:jc w:val="center"/>
        <w:rPr>
          <w:b w:val="1"/>
          <w:sz w:val="24"/>
          <w:szCs w:val="24"/>
        </w:rPr>
      </w:pPr>
      <w:r w:rsidDel="00000000" w:rsidR="00000000" w:rsidRPr="00000000">
        <w:rPr>
          <w:b w:val="1"/>
          <w:sz w:val="24"/>
          <w:szCs w:val="24"/>
          <w:rtl w:val="0"/>
        </w:rPr>
        <w:t xml:space="preserve">Software Engineering Department</w:t>
      </w:r>
    </w:p>
    <w:p w:rsidR="00000000" w:rsidDel="00000000" w:rsidP="00000000" w:rsidRDefault="00000000" w:rsidRPr="00000000" w14:paraId="00000004">
      <w:pPr>
        <w:spacing w:after="160" w:line="259" w:lineRule="auto"/>
        <w:jc w:val="center"/>
        <w:rPr>
          <w:b w:val="1"/>
          <w:sz w:val="24"/>
          <w:szCs w:val="24"/>
        </w:rPr>
      </w:pPr>
      <w:r w:rsidDel="00000000" w:rsidR="00000000" w:rsidRPr="00000000">
        <w:rPr>
          <w:b w:val="1"/>
          <w:sz w:val="24"/>
          <w:szCs w:val="24"/>
          <w:rtl w:val="0"/>
        </w:rPr>
        <w:t xml:space="preserve">Braude College</w:t>
      </w:r>
    </w:p>
    <w:p w:rsidR="00000000" w:rsidDel="00000000" w:rsidP="00000000" w:rsidRDefault="00000000" w:rsidRPr="00000000" w14:paraId="00000005">
      <w:pPr>
        <w:spacing w:after="160" w:line="259" w:lineRule="auto"/>
        <w:jc w:val="center"/>
        <w:rPr>
          <w:b w:val="1"/>
          <w:sz w:val="24"/>
          <w:szCs w:val="24"/>
        </w:rPr>
      </w:pPr>
      <w:r w:rsidDel="00000000" w:rsidR="00000000" w:rsidRPr="00000000">
        <w:rPr>
          <w:b w:val="1"/>
          <w:sz w:val="24"/>
          <w:szCs w:val="24"/>
          <w:rtl w:val="0"/>
        </w:rPr>
        <w:t xml:space="preserve">Capstone Project Phase B</w:t>
      </w:r>
    </w:p>
    <w:p w:rsidR="00000000" w:rsidDel="00000000" w:rsidP="00000000" w:rsidRDefault="00000000" w:rsidRPr="00000000" w14:paraId="00000006">
      <w:pPr>
        <w:rPr>
          <w:b w:val="1"/>
          <w:sz w:val="24"/>
          <w:szCs w:val="24"/>
        </w:rPr>
      </w:pPr>
      <w:r w:rsidDel="00000000" w:rsidR="00000000" w:rsidRPr="00000000">
        <w:rPr>
          <w:rtl w:val="0"/>
        </w:rPr>
      </w:r>
    </w:p>
    <w:p w:rsidR="00000000" w:rsidDel="00000000" w:rsidP="00000000" w:rsidRDefault="00000000" w:rsidRPr="00000000" w14:paraId="00000007">
      <w:pPr>
        <w:jc w:val="center"/>
        <w:rPr>
          <w:b w:val="1"/>
          <w:sz w:val="44"/>
          <w:szCs w:val="44"/>
        </w:rPr>
      </w:pPr>
      <w:r w:rsidDel="00000000" w:rsidR="00000000" w:rsidRPr="00000000">
        <w:rPr>
          <w:b w:val="1"/>
          <w:sz w:val="44"/>
          <w:szCs w:val="44"/>
          <w:rtl w:val="0"/>
        </w:rPr>
        <w:t xml:space="preserve">Smart Irrigation System</w:t>
      </w:r>
    </w:p>
    <w:p w:rsidR="00000000" w:rsidDel="00000000" w:rsidP="00000000" w:rsidRDefault="00000000" w:rsidRPr="00000000" w14:paraId="00000008">
      <w:pPr>
        <w:jc w:val="center"/>
        <w:rPr>
          <w:b w:val="1"/>
          <w:sz w:val="44"/>
          <w:szCs w:val="44"/>
        </w:rPr>
      </w:pPr>
      <w:r w:rsidDel="00000000" w:rsidR="00000000" w:rsidRPr="00000000">
        <w:rPr>
          <w:b w:val="1"/>
          <w:sz w:val="44"/>
          <w:szCs w:val="44"/>
          <w:rtl w:val="0"/>
        </w:rPr>
        <w:t xml:space="preserve">Smart Farm</w:t>
      </w:r>
    </w:p>
    <w:p w:rsidR="00000000" w:rsidDel="00000000" w:rsidP="00000000" w:rsidRDefault="00000000" w:rsidRPr="00000000" w14:paraId="00000009">
      <w:pPr>
        <w:jc w:val="center"/>
        <w:rPr>
          <w:b w:val="1"/>
          <w:sz w:val="44"/>
          <w:szCs w:val="44"/>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By:</w:t>
      </w:r>
    </w:p>
    <w:p w:rsidR="00000000" w:rsidDel="00000000" w:rsidP="00000000" w:rsidRDefault="00000000" w:rsidRPr="00000000" w14:paraId="0000000B">
      <w:pPr>
        <w:jc w:val="center"/>
        <w:rPr/>
      </w:pPr>
      <w:r w:rsidDel="00000000" w:rsidR="00000000" w:rsidRPr="00000000">
        <w:rPr>
          <w:rtl w:val="0"/>
        </w:rPr>
        <w:t xml:space="preserve">Abed al kareem zeedan</w:t>
      </w:r>
    </w:p>
    <w:p w:rsidR="00000000" w:rsidDel="00000000" w:rsidP="00000000" w:rsidRDefault="00000000" w:rsidRPr="00000000" w14:paraId="0000000C">
      <w:pPr>
        <w:jc w:val="center"/>
        <w:rPr/>
      </w:pPr>
      <w:r w:rsidDel="00000000" w:rsidR="00000000" w:rsidRPr="00000000">
        <w:rPr>
          <w:rtl w:val="0"/>
        </w:rPr>
        <w:t xml:space="preserve">Rami taha</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spacing w:after="160" w:line="259" w:lineRule="auto"/>
        <w:jc w:val="center"/>
        <w:rPr>
          <w:b w:val="1"/>
        </w:rPr>
      </w:pPr>
      <w:r w:rsidDel="00000000" w:rsidR="00000000" w:rsidRPr="00000000">
        <w:rPr>
          <w:rtl w:val="0"/>
        </w:rPr>
      </w:r>
    </w:p>
    <w:p w:rsidR="00000000" w:rsidDel="00000000" w:rsidP="00000000" w:rsidRDefault="00000000" w:rsidRPr="00000000" w14:paraId="0000000F">
      <w:pPr>
        <w:spacing w:after="160" w:line="259" w:lineRule="auto"/>
        <w:jc w:val="center"/>
        <w:rPr>
          <w:b w:val="1"/>
        </w:rPr>
      </w:pPr>
      <w:r w:rsidDel="00000000" w:rsidR="00000000" w:rsidRPr="00000000">
        <w:rPr>
          <w:b w:val="1"/>
          <w:rtl w:val="0"/>
        </w:rPr>
        <w:t xml:space="preserve">Advisor:</w:t>
      </w:r>
    </w:p>
    <w:p w:rsidR="00000000" w:rsidDel="00000000" w:rsidP="00000000" w:rsidRDefault="00000000" w:rsidRPr="00000000" w14:paraId="00000010">
      <w:pPr>
        <w:spacing w:after="160" w:line="259" w:lineRule="auto"/>
        <w:jc w:val="center"/>
        <w:rPr>
          <w:b w:val="1"/>
        </w:rPr>
      </w:pPr>
      <w:r w:rsidDel="00000000" w:rsidR="00000000" w:rsidRPr="00000000">
        <w:rPr>
          <w:b w:val="1"/>
          <w:rtl w:val="0"/>
        </w:rPr>
        <w:t xml:space="preserve"> Dr. Naomi Unkelos Shpigel</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spacing w:after="160" w:line="259" w:lineRule="auto"/>
        <w:jc w:val="center"/>
        <w:rPr>
          <w:b w:val="1"/>
        </w:rPr>
      </w:pPr>
      <w:r w:rsidDel="00000000" w:rsidR="00000000" w:rsidRPr="00000000">
        <w:rPr>
          <w:rtl w:val="0"/>
        </w:rPr>
      </w:r>
    </w:p>
    <w:p w:rsidR="00000000" w:rsidDel="00000000" w:rsidP="00000000" w:rsidRDefault="00000000" w:rsidRPr="00000000" w14:paraId="00000013">
      <w:pPr>
        <w:spacing w:after="160" w:line="259" w:lineRule="auto"/>
        <w:jc w:val="center"/>
        <w:rPr>
          <w:b w:val="1"/>
        </w:rPr>
      </w:pPr>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Project Code: </w:t>
      </w:r>
    </w:p>
    <w:p w:rsidR="00000000" w:rsidDel="00000000" w:rsidP="00000000" w:rsidRDefault="00000000" w:rsidRPr="00000000" w14:paraId="00000015">
      <w:pPr>
        <w:jc w:val="center"/>
        <w:rPr/>
      </w:pPr>
      <w:r w:rsidDel="00000000" w:rsidR="00000000" w:rsidRPr="00000000">
        <w:rPr>
          <w:rtl w:val="0"/>
        </w:rPr>
        <w:t xml:space="preserve">25-1-D-12</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spacing w:after="160" w:line="259" w:lineRule="auto"/>
        <w:jc w:val="center"/>
        <w:rPr>
          <w:b w:val="1"/>
        </w:rPr>
      </w:pPr>
      <w:r w:rsidDel="00000000" w:rsidR="00000000" w:rsidRPr="00000000">
        <w:rPr>
          <w:rtl w:val="0"/>
        </w:rPr>
      </w:r>
    </w:p>
    <w:p w:rsidR="00000000" w:rsidDel="00000000" w:rsidP="00000000" w:rsidRDefault="00000000" w:rsidRPr="00000000" w14:paraId="00000018">
      <w:pPr>
        <w:spacing w:after="160" w:line="259" w:lineRule="auto"/>
        <w:jc w:val="center"/>
        <w:rPr>
          <w:b w:val="1"/>
        </w:rPr>
      </w:pPr>
      <w:r w:rsidDel="00000000" w:rsidR="00000000" w:rsidRPr="00000000">
        <w:rPr>
          <w:b w:val="1"/>
          <w:rtl w:val="0"/>
        </w:rPr>
        <w:t xml:space="preserve">Link to GitHub:</w:t>
      </w:r>
    </w:p>
    <w:p w:rsidR="00000000" w:rsidDel="00000000" w:rsidP="00000000" w:rsidRDefault="00000000" w:rsidRPr="00000000" w14:paraId="00000019">
      <w:pPr>
        <w:spacing w:after="160" w:line="259" w:lineRule="auto"/>
        <w:jc w:val="center"/>
        <w:rPr/>
      </w:pPr>
      <w:hyperlink r:id="rId8">
        <w:r w:rsidDel="00000000" w:rsidR="00000000" w:rsidRPr="00000000">
          <w:rPr>
            <w:b w:val="1"/>
            <w:color w:val="1155cc"/>
            <w:u w:val="single"/>
            <w:rtl w:val="0"/>
          </w:rPr>
          <w:t xml:space="preserve">https://github.com/SharkZeedan/Smart-Farm</w:t>
        </w:r>
      </w:hyperlink>
      <w:r w:rsidDel="00000000" w:rsidR="00000000" w:rsidRPr="00000000">
        <w:rPr>
          <w:rtl w:val="0"/>
        </w:rPr>
      </w:r>
    </w:p>
    <w:p w:rsidR="00000000" w:rsidDel="00000000" w:rsidP="00000000" w:rsidRDefault="00000000" w:rsidRPr="00000000" w14:paraId="0000001A">
      <w:pPr>
        <w:spacing w:after="160" w:line="259" w:lineRule="auto"/>
        <w:jc w:val="center"/>
        <w:rPr/>
      </w:pPr>
      <w:r w:rsidDel="00000000" w:rsidR="00000000" w:rsidRPr="00000000">
        <w:rPr>
          <w:rtl w:val="0"/>
        </w:rPr>
      </w:r>
    </w:p>
    <w:p w:rsidR="00000000" w:rsidDel="00000000" w:rsidP="00000000" w:rsidRDefault="00000000" w:rsidRPr="00000000" w14:paraId="0000001B">
      <w:pPr>
        <w:spacing w:after="160" w:line="259" w:lineRule="auto"/>
        <w:jc w:val="center"/>
        <w:rPr/>
      </w:pPr>
      <w:r w:rsidDel="00000000" w:rsidR="00000000" w:rsidRPr="00000000">
        <w:rPr>
          <w:rtl w:val="0"/>
        </w:rPr>
      </w:r>
    </w:p>
    <w:p w:rsidR="00000000" w:rsidDel="00000000" w:rsidP="00000000" w:rsidRDefault="00000000" w:rsidRPr="00000000" w14:paraId="0000001C">
      <w:pPr>
        <w:spacing w:after="160" w:line="259" w:lineRule="auto"/>
        <w:jc w:val="left"/>
        <w:rPr/>
      </w:pPr>
      <w:r w:rsidDel="00000000" w:rsidR="00000000" w:rsidRPr="00000000">
        <w:rPr>
          <w:rtl w:val="0"/>
        </w:rPr>
      </w:r>
    </w:p>
    <w:p w:rsidR="00000000" w:rsidDel="00000000" w:rsidP="00000000" w:rsidRDefault="00000000" w:rsidRPr="00000000" w14:paraId="0000001D">
      <w:pPr>
        <w:spacing w:after="160" w:line="259" w:lineRule="auto"/>
        <w:jc w:val="left"/>
        <w:rPr/>
      </w:pPr>
      <w:r w:rsidDel="00000000" w:rsidR="00000000" w:rsidRPr="00000000">
        <w:rPr>
          <w:rtl w:val="0"/>
        </w:rPr>
      </w:r>
    </w:p>
    <w:p w:rsidR="00000000" w:rsidDel="00000000" w:rsidP="00000000" w:rsidRDefault="00000000" w:rsidRPr="00000000" w14:paraId="0000001E">
      <w:pPr>
        <w:spacing w:after="160" w:line="259" w:lineRule="auto"/>
        <w:jc w:val="center"/>
        <w:rPr>
          <w:sz w:val="20"/>
          <w:szCs w:val="20"/>
        </w:rPr>
      </w:pPr>
      <w:r w:rsidDel="00000000" w:rsidR="00000000" w:rsidRPr="00000000">
        <w:rPr>
          <w:b w:val="1"/>
          <w:sz w:val="32"/>
          <w:szCs w:val="32"/>
          <w:rtl w:val="0"/>
        </w:rPr>
        <w:t xml:space="preserve">Table of Contents</w:t>
      </w:r>
      <w:r w:rsidDel="00000000" w:rsidR="00000000" w:rsidRPr="00000000">
        <w:rPr>
          <w:rtl w:val="0"/>
        </w:rPr>
      </w:r>
    </w:p>
    <w:sdt>
      <w:sdtPr>
        <w:id w:val="2045512044"/>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rPr>
              <w:b w:val="1"/>
              <w:sz w:val="20"/>
              <w:szCs w:val="20"/>
            </w:rPr>
          </w:pPr>
          <w:r w:rsidDel="00000000" w:rsidR="00000000" w:rsidRPr="00000000">
            <w:fldChar w:fldCharType="begin"/>
            <w:instrText xml:space="preserve"> TOC \h \u \z \t "Heading 1,1,Heading 2,2,Heading 3,1,Heading 4,3,Heading 5,5,Heading 6,6,"</w:instrText>
            <w:fldChar w:fldCharType="separate"/>
          </w:r>
          <w:r w:rsidDel="00000000" w:rsidR="00000000" w:rsidRPr="00000000">
            <w:rPr>
              <w:b w:val="1"/>
              <w:sz w:val="20"/>
              <w:szCs w:val="20"/>
              <w:rtl w:val="0"/>
            </w:rPr>
            <w:tab/>
          </w:r>
        </w:p>
        <w:p w:rsidR="00000000" w:rsidDel="00000000" w:rsidP="00000000" w:rsidRDefault="00000000" w:rsidRPr="00000000" w14:paraId="00000020">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Calibri" w:cs="Calibri" w:eastAsia="Calibri" w:hAnsi="Calibri"/>
              <w:b w:val="1"/>
              <w:i w:val="1"/>
            </w:rPr>
          </w:pPr>
          <w:r w:rsidDel="00000000" w:rsidR="00000000" w:rsidRPr="00000000">
            <w:rPr>
              <w:b w:val="1"/>
              <w:sz w:val="20"/>
              <w:szCs w:val="20"/>
              <w:rtl w:val="0"/>
            </w:rPr>
            <w:t xml:space="preserve">1. </w:t>
          </w:r>
          <w:r w:rsidDel="00000000" w:rsidR="00000000" w:rsidRPr="00000000">
            <w:rPr>
              <w:rFonts w:ascii="Calibri" w:cs="Calibri" w:eastAsia="Calibri" w:hAnsi="Calibri"/>
              <w:b w:val="1"/>
              <w:i w:val="1"/>
              <w:rtl w:val="0"/>
            </w:rPr>
            <w:t xml:space="preserve">introduction                                                                                                                                                     </w:t>
            <w:tab/>
          </w:r>
          <w:r w:rsidDel="00000000" w:rsidR="00000000" w:rsidRPr="00000000">
            <w:fldChar w:fldCharType="begin"/>
            <w:instrText xml:space="preserve"> PAGEREF r1i6ll4nym1v \h </w:instrText>
            <w:fldChar w:fldCharType="separate"/>
          </w:r>
          <w:r w:rsidDel="00000000" w:rsidR="00000000" w:rsidRPr="00000000">
            <w:rPr>
              <w:rFonts w:ascii="Calibri" w:cs="Calibri" w:eastAsia="Calibri" w:hAnsi="Calibri"/>
              <w:i w:val="1"/>
              <w:color w:val="1155cc"/>
              <w:u w:val="single"/>
              <w:rtl w:val="0"/>
            </w:rPr>
            <w:t xml:space="preserve">3</w:t>
          </w:r>
          <w:r w:rsidDel="00000000" w:rsidR="00000000" w:rsidRPr="00000000">
            <w:fldChar w:fldCharType="end"/>
          </w:r>
          <w:r w:rsidDel="00000000" w:rsidR="00000000" w:rsidRPr="00000000">
            <w:rPr>
              <w:rFonts w:ascii="Calibri" w:cs="Calibri" w:eastAsia="Calibri" w:hAnsi="Calibri"/>
              <w:b w:val="1"/>
              <w:i w:val="1"/>
              <w:rtl w:val="0"/>
            </w:rPr>
            <w:t xml:space="preserve">                                                                                                                                     </w:t>
            <w:tab/>
          </w:r>
        </w:p>
        <w:p w:rsidR="00000000" w:rsidDel="00000000" w:rsidP="00000000" w:rsidRDefault="00000000" w:rsidRPr="00000000" w14:paraId="00000023">
          <w:pPr>
            <w:widowControl w:val="0"/>
            <w:tabs>
              <w:tab w:val="right" w:leader="none" w:pos="12000"/>
            </w:tabs>
            <w:spacing w:before="60" w:line="240" w:lineRule="auto"/>
            <w:ind w:left="720" w:firstLine="0"/>
            <w:rPr>
              <w:b w:val="1"/>
              <w:sz w:val="20"/>
              <w:szCs w:val="20"/>
            </w:rPr>
          </w:pPr>
          <w:hyperlink r:id="rId9">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2. Literature Review</w:t>
            <w:tab/>
          </w:r>
          <w:r w:rsidDel="00000000" w:rsidR="00000000" w:rsidRPr="00000000">
            <w:fldChar w:fldCharType="begin"/>
            <w:instrText xml:space="preserve"> PAGEREF mwsk7s4rvvnk \h </w:instrText>
            <w:fldChar w:fldCharType="separate"/>
          </w:r>
          <w:r w:rsidDel="00000000" w:rsidR="00000000" w:rsidRPr="00000000">
            <w:rPr>
              <w:color w:val="1155cc"/>
              <w:sz w:val="20"/>
              <w:szCs w:val="20"/>
              <w:u w:val="singl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sz w:val="20"/>
              <w:szCs w:val="20"/>
            </w:rPr>
          </w:pPr>
          <w:hyperlink r:id="rId10">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sz w:val="20"/>
              <w:szCs w:val="20"/>
            </w:rPr>
          </w:pPr>
          <w:r w:rsidDel="00000000" w:rsidR="00000000" w:rsidRPr="00000000">
            <w:rPr>
              <w:b w:val="1"/>
              <w:sz w:val="20"/>
              <w:szCs w:val="20"/>
              <w:rtl w:val="0"/>
            </w:rPr>
            <w:t xml:space="preserve">3.  System Requirements                                                                                                                     </w:t>
          </w:r>
          <w:r w:rsidDel="00000000" w:rsidR="00000000" w:rsidRPr="00000000">
            <w:rPr>
              <w:sz w:val="20"/>
              <w:szCs w:val="20"/>
              <w:rtl w:val="0"/>
            </w:rPr>
            <w:tab/>
          </w:r>
          <w:r w:rsidDel="00000000" w:rsidR="00000000" w:rsidRPr="00000000">
            <w:fldChar w:fldCharType="begin"/>
            <w:instrText xml:space="preserve"> PAGEREF jl4eo0bjwutg \h </w:instrText>
            <w:fldChar w:fldCharType="separate"/>
          </w:r>
          <w:r w:rsidDel="00000000" w:rsidR="00000000" w:rsidRPr="00000000">
            <w:rPr>
              <w:color w:val="1155cc"/>
              <w:sz w:val="20"/>
              <w:szCs w:val="20"/>
              <w:u w:val="singl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sz w:val="20"/>
              <w:szCs w:val="20"/>
            </w:rPr>
          </w:pPr>
          <w:r w:rsidDel="00000000" w:rsidR="00000000" w:rsidRPr="00000000">
            <w:rPr>
              <w:sz w:val="20"/>
              <w:szCs w:val="20"/>
              <w:rtl w:val="0"/>
            </w:rPr>
            <w:t xml:space="preserve">3.1 FR Requirements                                                                                                                </w:t>
            <w:tab/>
          </w:r>
          <w:r w:rsidDel="00000000" w:rsidR="00000000" w:rsidRPr="00000000">
            <w:fldChar w:fldCharType="begin"/>
            <w:instrText xml:space="preserve"> PAGEREF apq1mupv3zqf \h </w:instrText>
            <w:fldChar w:fldCharType="separate"/>
          </w:r>
          <w:r w:rsidDel="00000000" w:rsidR="00000000" w:rsidRPr="00000000">
            <w:rPr>
              <w:color w:val="1155cc"/>
              <w:sz w:val="20"/>
              <w:szCs w:val="20"/>
              <w:u w:val="singl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b w:val="1"/>
              <w:sz w:val="20"/>
              <w:szCs w:val="20"/>
            </w:rPr>
          </w:pP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sz w:val="20"/>
              <w:szCs w:val="20"/>
            </w:rPr>
          </w:pPr>
          <w:r w:rsidDel="00000000" w:rsidR="00000000" w:rsidRPr="00000000">
            <w:rPr>
              <w:sz w:val="20"/>
              <w:szCs w:val="20"/>
              <w:rtl w:val="0"/>
            </w:rPr>
            <w:t xml:space="preserve">3.2 NFR Requirements                                                                                                              </w:t>
            <w:tab/>
          </w:r>
          <w:r w:rsidDel="00000000" w:rsidR="00000000" w:rsidRPr="00000000">
            <w:fldChar w:fldCharType="begin"/>
            <w:instrText xml:space="preserve"> PAGEREF gq2wt9deyc26 \h </w:instrText>
            <w:fldChar w:fldCharType="separate"/>
          </w:r>
          <w:r w:rsidDel="00000000" w:rsidR="00000000" w:rsidRPr="00000000">
            <w:rPr>
              <w:color w:val="1155cc"/>
              <w:sz w:val="20"/>
              <w:szCs w:val="20"/>
              <w:u w:val="singl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sz w:val="20"/>
              <w:szCs w:val="20"/>
            </w:rPr>
          </w:pP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sz w:val="20"/>
              <w:szCs w:val="20"/>
            </w:rPr>
          </w:pPr>
          <w:hyperlink r:id="rId11">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sz w:val="20"/>
              <w:szCs w:val="20"/>
              <w:u w:val="single"/>
            </w:rPr>
          </w:pPr>
          <w:r w:rsidDel="00000000" w:rsidR="00000000" w:rsidRPr="00000000">
            <w:rPr>
              <w:b w:val="1"/>
              <w:sz w:val="20"/>
              <w:szCs w:val="20"/>
              <w:rtl w:val="0"/>
            </w:rPr>
            <w:t xml:space="preserve">4.  System Software Architecture                                                                                                        </w:t>
          </w:r>
          <w:hyperlink w:anchor="4bk4up2ybsvc">
            <w:r w:rsidDel="00000000" w:rsidR="00000000" w:rsidRPr="00000000">
              <w:rPr>
                <w:color w:val="1155cc"/>
                <w:sz w:val="20"/>
                <w:szCs w:val="20"/>
                <w:u w:val="single"/>
                <w:rtl w:val="0"/>
              </w:rPr>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sz w:val="20"/>
              <w:szCs w:val="20"/>
            </w:rPr>
          </w:pPr>
          <w:r w:rsidDel="00000000" w:rsidR="00000000" w:rsidRPr="00000000">
            <w:rPr>
              <w:sz w:val="20"/>
              <w:szCs w:val="20"/>
              <w:rtl w:val="0"/>
            </w:rPr>
            <w:t xml:space="preserve">4.1. System Hardware Architecture                                                                                           </w:t>
          </w:r>
          <w:hyperlink w:anchor="n3s51df92vk">
            <w:r w:rsidDel="00000000" w:rsidR="00000000" w:rsidRPr="00000000">
              <w:rPr>
                <w:color w:val="1155cc"/>
                <w:sz w:val="20"/>
                <w:szCs w:val="20"/>
                <w:u w:val="single"/>
                <w:rtl w:val="0"/>
              </w:rPr>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sz w:val="20"/>
              <w:szCs w:val="20"/>
            </w:rPr>
          </w:pPr>
          <w:hyperlink r:id="rId12">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5. Features Implemented                                                                                                                    </w:t>
          </w:r>
          <w:r w:rsidDel="00000000" w:rsidR="00000000" w:rsidRPr="00000000">
            <w:rPr>
              <w:sz w:val="20"/>
              <w:szCs w:val="20"/>
              <w:rtl w:val="0"/>
            </w:rPr>
            <w:t xml:space="preserve">  </w:t>
          </w:r>
          <w:hyperlink w:anchor="h9dsz49acov">
            <w:r w:rsidDel="00000000" w:rsidR="00000000" w:rsidRPr="00000000">
              <w:rPr>
                <w:color w:val="1155cc"/>
                <w:sz w:val="20"/>
                <w:szCs w:val="20"/>
                <w:u w:val="single"/>
                <w:rtl w:val="0"/>
              </w:rPr>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sz w:val="20"/>
              <w:szCs w:val="20"/>
            </w:rPr>
          </w:pPr>
          <w:hyperlink r:id="rId13">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6. Testing &amp; Evaluation                                                                                                                         </w:t>
          </w:r>
          <w:hyperlink w:anchor="2563yecbr4l">
            <w:r w:rsidDel="00000000" w:rsidR="00000000" w:rsidRPr="00000000">
              <w:rPr>
                <w:color w:val="1155cc"/>
                <w:sz w:val="20"/>
                <w:szCs w:val="20"/>
                <w:u w:val="single"/>
                <w:rtl w:val="0"/>
              </w:rPr>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  6.1</w:t>
          </w:r>
          <w:r w:rsidDel="00000000" w:rsidR="00000000" w:rsidRPr="00000000">
            <w:rPr>
              <w:b w:val="1"/>
              <w:sz w:val="20"/>
              <w:szCs w:val="20"/>
              <w:rtl w:val="0"/>
            </w:rPr>
            <w:t xml:space="preserve"> </w:t>
          </w:r>
          <w:r w:rsidDel="00000000" w:rsidR="00000000" w:rsidRPr="00000000">
            <w:rPr>
              <w:sz w:val="20"/>
              <w:szCs w:val="20"/>
              <w:rtl w:val="0"/>
            </w:rPr>
            <w:t xml:space="preserve">Testing Results                                                                                                                    </w:t>
            <w:tab/>
          </w:r>
          <w:r w:rsidDel="00000000" w:rsidR="00000000" w:rsidRPr="00000000">
            <w:fldChar w:fldCharType="begin"/>
            <w:instrText xml:space="preserve"> PAGEREF kzozww903ieu \h </w:instrText>
            <w:fldChar w:fldCharType="separate"/>
          </w:r>
          <w:r w:rsidDel="00000000" w:rsidR="00000000" w:rsidRPr="00000000">
            <w:rPr>
              <w:color w:val="1155cc"/>
              <w:sz w:val="20"/>
              <w:szCs w:val="20"/>
              <w:u w:val="singl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35">
          <w:pPr>
            <w:widowControl w:val="0"/>
            <w:tabs>
              <w:tab w:val="right" w:leader="none" w:pos="12000"/>
            </w:tabs>
            <w:spacing w:before="60" w:line="240" w:lineRule="auto"/>
            <w:rPr>
              <w:sz w:val="20"/>
              <w:szCs w:val="20"/>
            </w:rPr>
          </w:pP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sz w:val="20"/>
              <w:szCs w:val="20"/>
            </w:rPr>
          </w:pPr>
          <w:r w:rsidDel="00000000" w:rsidR="00000000" w:rsidRPr="00000000">
            <w:rPr>
              <w:sz w:val="20"/>
              <w:szCs w:val="20"/>
              <w:rtl w:val="0"/>
            </w:rPr>
            <w:t xml:space="preserve">            6.2 Insights &amp; Validation from user’s feedbacks </w:t>
            <w:tab/>
          </w:r>
          <w:r w:rsidDel="00000000" w:rsidR="00000000" w:rsidRPr="00000000">
            <w:fldChar w:fldCharType="begin"/>
            <w:instrText xml:space="preserve"> PAGEREF jcfjbbfsmh2v \h </w:instrText>
            <w:fldChar w:fldCharType="separate"/>
          </w:r>
          <w:r w:rsidDel="00000000" w:rsidR="00000000" w:rsidRPr="00000000">
            <w:rPr>
              <w:color w:val="1155cc"/>
              <w:sz w:val="20"/>
              <w:szCs w:val="20"/>
              <w:u w:val="singl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sz w:val="20"/>
              <w:szCs w:val="20"/>
            </w:rPr>
          </w:pPr>
          <w:r w:rsidDel="00000000" w:rsidR="00000000" w:rsidRPr="00000000">
            <w:rPr>
              <w:sz w:val="20"/>
              <w:szCs w:val="20"/>
              <w:rtl w:val="0"/>
            </w:rPr>
            <w:tab/>
            <w:tab/>
            <w:t xml:space="preserve">                          </w:t>
          </w:r>
        </w:p>
        <w:p w:rsidR="00000000" w:rsidDel="00000000" w:rsidP="00000000" w:rsidRDefault="00000000" w:rsidRPr="00000000" w14:paraId="00000038">
          <w:pPr>
            <w:widowControl w:val="0"/>
            <w:tabs>
              <w:tab w:val="right" w:leader="none" w:pos="12000"/>
            </w:tabs>
            <w:spacing w:before="60" w:line="240" w:lineRule="auto"/>
            <w:rPr>
              <w:sz w:val="20"/>
              <w:szCs w:val="20"/>
            </w:rPr>
          </w:pPr>
          <w:r w:rsidDel="00000000" w:rsidR="00000000" w:rsidRPr="00000000">
            <w:rPr>
              <w:sz w:val="20"/>
              <w:szCs w:val="20"/>
              <w:rtl w:val="0"/>
            </w:rPr>
            <w:t xml:space="preserve">            6.3 How users rated the smart features</w:t>
            <w:tab/>
          </w:r>
          <w:r w:rsidDel="00000000" w:rsidR="00000000" w:rsidRPr="00000000">
            <w:fldChar w:fldCharType="begin"/>
            <w:instrText xml:space="preserve"> PAGEREF buyj3mxzt27e \h </w:instrText>
            <w:fldChar w:fldCharType="separate"/>
          </w:r>
          <w:r w:rsidDel="00000000" w:rsidR="00000000" w:rsidRPr="00000000">
            <w:rPr>
              <w:color w:val="1155cc"/>
              <w:sz w:val="20"/>
              <w:szCs w:val="20"/>
              <w:u w:val="singl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b w:val="1"/>
              <w:sz w:val="20"/>
              <w:szCs w:val="20"/>
            </w:rPr>
          </w:pPr>
          <w:hyperlink r:id="rId14">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7.Challenges &amp; Solutions </w:t>
            <w:tab/>
          </w:r>
          <w:r w:rsidDel="00000000" w:rsidR="00000000" w:rsidRPr="00000000">
            <w:fldChar w:fldCharType="begin"/>
            <w:instrText xml:space="preserve"> PAGEREF aoaai15o47hb \h </w:instrText>
            <w:fldChar w:fldCharType="separate"/>
          </w:r>
          <w:r w:rsidDel="00000000" w:rsidR="00000000" w:rsidRPr="00000000">
            <w:rPr>
              <w:color w:val="1155cc"/>
              <w:sz w:val="20"/>
              <w:szCs w:val="20"/>
              <w:u w:val="singl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b w:val="1"/>
              <w:sz w:val="20"/>
              <w:szCs w:val="20"/>
            </w:rPr>
          </w:pPr>
          <w:hyperlink r:id="rId15">
            <w:r w:rsidDel="00000000" w:rsidR="00000000" w:rsidRPr="00000000">
              <w:rPr>
                <w:sz w:val="20"/>
                <w:szCs w:val="20"/>
                <w:rtl w:val="0"/>
              </w:rPr>
              <w:tab/>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8.User Manual</w:t>
            <w:tab/>
          </w:r>
          <w:r w:rsidDel="00000000" w:rsidR="00000000" w:rsidRPr="00000000">
            <w:fldChar w:fldCharType="begin"/>
            <w:instrText xml:space="preserve"> PAGEREF xvfl0douufnf \h </w:instrText>
            <w:fldChar w:fldCharType="separate"/>
          </w:r>
          <w:r w:rsidDel="00000000" w:rsidR="00000000" w:rsidRPr="00000000">
            <w:rPr>
              <w:color w:val="1155cc"/>
              <w:sz w:val="20"/>
              <w:szCs w:val="20"/>
              <w:u w:val="singl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Calibri" w:cs="Calibri" w:eastAsia="Calibri" w:hAnsi="Calibri"/>
              <w:sz w:val="20"/>
              <w:szCs w:val="20"/>
            </w:rPr>
          </w:pPr>
          <w:r w:rsidDel="00000000" w:rsidR="00000000" w:rsidRPr="00000000">
            <w:rPr>
              <w:b w:val="1"/>
              <w:sz w:val="20"/>
              <w:szCs w:val="20"/>
              <w:rtl w:val="0"/>
            </w:rPr>
            <w:t xml:space="preserve">9.</w:t>
          </w:r>
          <w:r w:rsidDel="00000000" w:rsidR="00000000" w:rsidRPr="00000000">
            <w:rPr>
              <w:rFonts w:ascii="Calibri" w:cs="Calibri" w:eastAsia="Calibri" w:hAnsi="Calibri"/>
              <w:b w:val="1"/>
              <w:i w:val="1"/>
              <w:rtl w:val="0"/>
            </w:rPr>
            <w:t xml:space="preserve">Screens                                                                                                                                                                </w:t>
          </w:r>
          <w:hyperlink w:anchor="jw15amnulrwz">
            <w:r w:rsidDel="00000000" w:rsidR="00000000" w:rsidRPr="00000000">
              <w:rPr>
                <w:rFonts w:ascii="Calibri" w:cs="Calibri" w:eastAsia="Calibri" w:hAnsi="Calibri"/>
                <w:color w:val="1155cc"/>
                <w:u w:val="single"/>
                <w:rtl w:val="0"/>
              </w:rPr>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b w:val="1"/>
              <w:sz w:val="20"/>
              <w:szCs w:val="20"/>
            </w:rPr>
          </w:pPr>
          <w:r w:rsidDel="00000000" w:rsidR="00000000" w:rsidRPr="00000000">
            <w:rPr>
              <w:b w:val="1"/>
              <w:sz w:val="20"/>
              <w:szCs w:val="20"/>
              <w:rtl w:val="0"/>
            </w:rPr>
            <w:tab/>
          </w:r>
        </w:p>
        <w:p w:rsidR="00000000" w:rsidDel="00000000" w:rsidP="00000000" w:rsidRDefault="00000000" w:rsidRPr="00000000" w14:paraId="00000042">
          <w:pPr>
            <w:widowControl w:val="0"/>
            <w:tabs>
              <w:tab w:val="right" w:leader="none" w:pos="12000"/>
            </w:tabs>
            <w:spacing w:before="60" w:line="240" w:lineRule="auto"/>
            <w:rPr>
              <w:sz w:val="20"/>
              <w:szCs w:val="20"/>
            </w:rPr>
          </w:pPr>
          <w:r w:rsidDel="00000000" w:rsidR="00000000" w:rsidRPr="00000000">
            <w:rPr>
              <w:b w:val="1"/>
              <w:sz w:val="20"/>
              <w:szCs w:val="20"/>
              <w:rtl w:val="0"/>
            </w:rPr>
            <w:t xml:space="preserve">10.Maintenance Manual</w:t>
            <w:tab/>
          </w:r>
          <w:r w:rsidDel="00000000" w:rsidR="00000000" w:rsidRPr="00000000">
            <w:fldChar w:fldCharType="begin"/>
            <w:instrText xml:space="preserve"> PAGEREF vcsb2d18j9gn \h </w:instrText>
            <w:fldChar w:fldCharType="separate"/>
          </w:r>
          <w:r w:rsidDel="00000000" w:rsidR="00000000" w:rsidRPr="00000000">
            <w:rPr>
              <w:color w:val="1155cc"/>
              <w:sz w:val="20"/>
              <w:szCs w:val="20"/>
              <w:u w:val="singl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b w:val="1"/>
              <w:sz w:val="20"/>
              <w:szCs w:val="20"/>
            </w:rPr>
          </w:pPr>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b w:val="1"/>
              <w:sz w:val="20"/>
              <w:szCs w:val="20"/>
            </w:rPr>
          </w:pPr>
          <w:r w:rsidDel="00000000" w:rsidR="00000000" w:rsidRPr="00000000">
            <w:rPr>
              <w:b w:val="1"/>
              <w:sz w:val="20"/>
              <w:szCs w:val="20"/>
              <w:rtl w:val="0"/>
            </w:rPr>
            <w:tab/>
          </w:r>
        </w:p>
        <w:p w:rsidR="00000000" w:rsidDel="00000000" w:rsidP="00000000" w:rsidRDefault="00000000" w:rsidRPr="00000000" w14:paraId="00000046">
          <w:pPr>
            <w:widowControl w:val="0"/>
            <w:tabs>
              <w:tab w:val="right" w:leader="none" w:pos="12000"/>
            </w:tabs>
            <w:spacing w:before="60" w:line="240" w:lineRule="auto"/>
            <w:rPr>
              <w:b w:val="1"/>
              <w:sz w:val="20"/>
              <w:szCs w:val="20"/>
            </w:rPr>
          </w:pPr>
          <w:r w:rsidDel="00000000" w:rsidR="00000000" w:rsidRPr="00000000">
            <w:rPr>
              <w:b w:val="1"/>
              <w:sz w:val="20"/>
              <w:szCs w:val="20"/>
              <w:rtl w:val="0"/>
            </w:rPr>
            <w:t xml:space="preserve">11.References                                                                                                                                    </w:t>
          </w:r>
          <w:r w:rsidDel="00000000" w:rsidR="00000000" w:rsidRPr="00000000">
            <w:rPr>
              <w:sz w:val="20"/>
              <w:szCs w:val="20"/>
              <w:rtl w:val="0"/>
            </w:rPr>
            <w:t xml:space="preserve"> </w:t>
          </w:r>
          <w:hyperlink w:anchor="j1258uewzmjh">
            <w:r w:rsidDel="00000000" w:rsidR="00000000" w:rsidRPr="00000000">
              <w:rPr>
                <w:color w:val="1155cc"/>
                <w:sz w:val="20"/>
                <w:szCs w:val="20"/>
                <w:u w:val="single"/>
                <w:rtl w:val="0"/>
              </w:rPr>
              <w:t xml:space="preserve">34</w:t>
            </w:r>
          </w:hyperlink>
          <w:r w:rsidDel="00000000" w:rsidR="00000000" w:rsidRPr="00000000">
            <w:rPr>
              <w:b w:val="1"/>
              <w:sz w:val="20"/>
              <w:szCs w:val="20"/>
              <w:rtl w:val="0"/>
            </w:rPr>
            <w:t xml:space="preserve">  </w:t>
          </w:r>
          <w:r w:rsidDel="00000000" w:rsidR="00000000" w:rsidRPr="00000000">
            <w:fldChar w:fldCharType="end"/>
          </w:r>
        </w:p>
      </w:sdtContent>
    </w:sdt>
    <w:p w:rsidR="00000000" w:rsidDel="00000000" w:rsidP="00000000" w:rsidRDefault="00000000" w:rsidRPr="00000000" w14:paraId="00000047">
      <w:pPr>
        <w:spacing w:after="160" w:line="259" w:lineRule="auto"/>
        <w:rPr/>
      </w:pPr>
      <w:r w:rsidDel="00000000" w:rsidR="00000000" w:rsidRPr="00000000">
        <w:rPr>
          <w:rtl w:val="0"/>
        </w:rPr>
      </w:r>
    </w:p>
    <w:p w:rsidR="00000000" w:rsidDel="00000000" w:rsidP="00000000" w:rsidRDefault="00000000" w:rsidRPr="00000000" w14:paraId="00000048">
      <w:pPr>
        <w:spacing w:after="160" w:line="259" w:lineRule="auto"/>
        <w:rPr/>
      </w:pPr>
      <w:r w:rsidDel="00000000" w:rsidR="00000000" w:rsidRPr="00000000">
        <w:rPr>
          <w:rtl w:val="0"/>
        </w:rPr>
      </w:r>
    </w:p>
    <w:p w:rsidR="00000000" w:rsidDel="00000000" w:rsidP="00000000" w:rsidRDefault="00000000" w:rsidRPr="00000000" w14:paraId="00000049">
      <w:pPr>
        <w:spacing w:after="160" w:line="259" w:lineRule="auto"/>
        <w:rPr/>
      </w:pPr>
      <w:r w:rsidDel="00000000" w:rsidR="00000000" w:rsidRPr="00000000">
        <w:rPr>
          <w:rtl w:val="0"/>
        </w:rPr>
      </w:r>
    </w:p>
    <w:bookmarkStart w:colFirst="0" w:colLast="0" w:name="y72uwi6cjtth" w:id="0"/>
    <w:bookmarkEnd w:id="0"/>
    <w:p w:rsidR="00000000" w:rsidDel="00000000" w:rsidP="00000000" w:rsidRDefault="00000000" w:rsidRPr="00000000" w14:paraId="0000004A">
      <w:pPr>
        <w:rPr>
          <w:rFonts w:ascii="Calibri" w:cs="Calibri" w:eastAsia="Calibri" w:hAnsi="Calibri"/>
          <w:b w:val="1"/>
          <w:i w:val="1"/>
          <w:sz w:val="26"/>
          <w:szCs w:val="26"/>
        </w:rPr>
      </w:pPr>
      <w:r w:rsidDel="00000000" w:rsidR="00000000" w:rsidRPr="00000000">
        <w:rPr>
          <w:rFonts w:ascii="Calibri" w:cs="Calibri" w:eastAsia="Calibri" w:hAnsi="Calibri"/>
          <w:b w:val="1"/>
          <w:i w:val="1"/>
          <w:sz w:val="26"/>
          <w:szCs w:val="26"/>
          <w:rtl w:val="0"/>
        </w:rPr>
        <w:t xml:space="preserve">Abstract</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spacing w:after="0" w:line="240" w:lineRule="auto"/>
        <w:jc w:val="both"/>
        <w:rPr/>
      </w:pPr>
      <w:r w:rsidDel="00000000" w:rsidR="00000000" w:rsidRPr="00000000">
        <w:rPr>
          <w:rtl w:val="0"/>
        </w:rPr>
        <w:t xml:space="preserve">The Smart Irrigation System project presents a fully functional, web-based platform that enables farm managers to monitor environmental data and control irrigation remotely, based on real-time sensor readings and weather forecasts. </w:t>
      </w:r>
    </w:p>
    <w:p w:rsidR="00000000" w:rsidDel="00000000" w:rsidP="00000000" w:rsidRDefault="00000000" w:rsidRPr="00000000" w14:paraId="0000004D">
      <w:pPr>
        <w:spacing w:after="0" w:line="240" w:lineRule="auto"/>
        <w:ind w:firstLine="720"/>
        <w:jc w:val="both"/>
        <w:rPr/>
      </w:pPr>
      <w:r w:rsidDel="00000000" w:rsidR="00000000" w:rsidRPr="00000000">
        <w:rPr>
          <w:rtl w:val="0"/>
        </w:rPr>
        <w:t xml:space="preserve">Unlike traditional irrigation practices, our system integrates underground soil moisture and temperature sensors deployed by a robotic mechanism, providing precise insights into soil conditions. These insights are transmitted via MQTT to a Firebase-backed cloud infrastructure, processed, and visualized through a responsive dashboard built with React. The system features customizable irrigation thresholds, alert notifications, manual override, and predictive analytics based on weather APIs.</w:t>
      </w:r>
    </w:p>
    <w:p w:rsidR="00000000" w:rsidDel="00000000" w:rsidP="00000000" w:rsidRDefault="00000000" w:rsidRPr="00000000" w14:paraId="0000004E">
      <w:pPr>
        <w:spacing w:after="0" w:line="240" w:lineRule="auto"/>
        <w:ind w:firstLine="720"/>
        <w:jc w:val="both"/>
        <w:rPr/>
      </w:pPr>
      <w:r w:rsidDel="00000000" w:rsidR="00000000" w:rsidRPr="00000000">
        <w:rPr>
          <w:rtl w:val="0"/>
        </w:rPr>
        <w:t xml:space="preserve"> The solution was tested in a real farm environment, offering reliable performance and scalable architecture. This work demonstrates how modern IIoT technologies can enable sustainable water usage and improve agricultural efficiency through smart automation.</w:t>
      </w:r>
    </w:p>
    <w:p w:rsidR="00000000" w:rsidDel="00000000" w:rsidP="00000000" w:rsidRDefault="00000000" w:rsidRPr="00000000" w14:paraId="0000004F">
      <w:pPr>
        <w:spacing w:after="0" w:line="240" w:lineRule="auto"/>
        <w:ind w:firstLine="720"/>
        <w:jc w:val="both"/>
        <w:rPr/>
      </w:pPr>
      <w:r w:rsidDel="00000000" w:rsidR="00000000" w:rsidRPr="00000000">
        <w:rPr>
          <w:rtl w:val="0"/>
        </w:rPr>
      </w:r>
    </w:p>
    <w:bookmarkStart w:colFirst="0" w:colLast="0" w:name="r1i6ll4nym1v" w:id="1"/>
    <w:bookmarkEnd w:id="1"/>
    <w:p w:rsidR="00000000" w:rsidDel="00000000" w:rsidP="00000000" w:rsidRDefault="00000000" w:rsidRPr="00000000" w14:paraId="00000050">
      <w:pPr>
        <w:spacing w:after="0" w:line="240" w:lineRule="auto"/>
        <w:ind w:left="0" w:firstLine="0"/>
        <w:rPr>
          <w:rFonts w:ascii="Calibri" w:cs="Calibri" w:eastAsia="Calibri" w:hAnsi="Calibri"/>
          <w:b w:val="1"/>
          <w:i w:val="1"/>
          <w:sz w:val="26"/>
          <w:szCs w:val="26"/>
        </w:rPr>
      </w:pPr>
      <w:r w:rsidDel="00000000" w:rsidR="00000000" w:rsidRPr="00000000">
        <w:rPr>
          <w:rFonts w:ascii="Calibri" w:cs="Calibri" w:eastAsia="Calibri" w:hAnsi="Calibri"/>
          <w:b w:val="1"/>
          <w:i w:val="1"/>
          <w:rtl w:val="0"/>
        </w:rPr>
        <w:t xml:space="preserve">1</w:t>
      </w:r>
      <w:r w:rsidDel="00000000" w:rsidR="00000000" w:rsidRPr="00000000">
        <w:rPr>
          <w:rFonts w:ascii="Calibri" w:cs="Calibri" w:eastAsia="Calibri" w:hAnsi="Calibri"/>
          <w:b w:val="1"/>
          <w:i w:val="1"/>
          <w:sz w:val="26"/>
          <w:szCs w:val="26"/>
          <w:rtl w:val="0"/>
        </w:rPr>
        <w:t xml:space="preserve">.Introduction</w:t>
      </w:r>
    </w:p>
    <w:p w:rsidR="00000000" w:rsidDel="00000000" w:rsidP="00000000" w:rsidRDefault="00000000" w:rsidRPr="00000000" w14:paraId="00000051">
      <w:pPr>
        <w:spacing w:after="0"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52">
      <w:pPr>
        <w:spacing w:after="240" w:before="240" w:line="240" w:lineRule="auto"/>
        <w:rPr/>
      </w:pPr>
      <w:r w:rsidDel="00000000" w:rsidR="00000000" w:rsidRPr="00000000">
        <w:rPr>
          <w:rtl w:val="0"/>
        </w:rPr>
        <w:t xml:space="preserve">The escalating global water crisis—driven by climate change and unsustainable water management—poses a serious threat to agriculture [</w:t>
      </w:r>
      <w:hyperlink w:anchor="hcr4as3p361o">
        <w:r w:rsidDel="00000000" w:rsidR="00000000" w:rsidRPr="00000000">
          <w:rPr>
            <w:color w:val="1155cc"/>
            <w:u w:val="single"/>
            <w:rtl w:val="0"/>
          </w:rPr>
          <w:t xml:space="preserve">11</w:t>
        </w:r>
      </w:hyperlink>
      <w:r w:rsidDel="00000000" w:rsidR="00000000" w:rsidRPr="00000000">
        <w:rPr>
          <w:rtl w:val="0"/>
        </w:rPr>
        <w:t xml:space="preserve">], which accounts for nearly 70% of global freshwater withdrawals. As droughts intensify and water scarcity increases, crop failures and food insecurity become more widespread. According to the UN [</w:t>
      </w:r>
      <w:hyperlink r:id="rId16">
        <w:r w:rsidDel="00000000" w:rsidR="00000000" w:rsidRPr="00000000">
          <w:rPr>
            <w:color w:val="1155cc"/>
            <w:u w:val="single"/>
            <w:rtl w:val="0"/>
          </w:rPr>
          <w:t xml:space="preserve">12</w:t>
        </w:r>
      </w:hyperlink>
      <w:r w:rsidDel="00000000" w:rsidR="00000000" w:rsidRPr="00000000">
        <w:rPr>
          <w:rtl w:val="0"/>
        </w:rPr>
        <w:t xml:space="preserve">], by 2025 over 1.8 billion people will live in regions severely affected by water shortages. In response, global organizations such as the FAO [</w:t>
      </w:r>
      <w:hyperlink w:anchor="z2dzgall3uaj">
        <w:r w:rsidDel="00000000" w:rsidR="00000000" w:rsidRPr="00000000">
          <w:rPr>
            <w:color w:val="1155cc"/>
            <w:u w:val="single"/>
            <w:rtl w:val="0"/>
          </w:rPr>
          <w:t xml:space="preserve">13</w:t>
        </w:r>
      </w:hyperlink>
      <w:r w:rsidDel="00000000" w:rsidR="00000000" w:rsidRPr="00000000">
        <w:rPr>
          <w:rtl w:val="0"/>
        </w:rPr>
        <w:t xml:space="preserve">] emphasize the adoption of water-efficient technologies and sustainable farming practices to enhance agricultural resilience.</w:t>
      </w:r>
    </w:p>
    <w:p w:rsidR="00000000" w:rsidDel="00000000" w:rsidP="00000000" w:rsidRDefault="00000000" w:rsidRPr="00000000" w14:paraId="00000053">
      <w:pPr>
        <w:spacing w:after="240" w:before="240" w:line="240" w:lineRule="auto"/>
        <w:rPr/>
      </w:pPr>
      <w:r w:rsidDel="00000000" w:rsidR="00000000" w:rsidRPr="00000000">
        <w:rPr>
          <w:rtl w:val="0"/>
        </w:rPr>
        <w:t xml:space="preserve">      One promising solution is the implementation of smart irrigation systems that adaptively manage water use based on real-time environmental data. These systems integrate underground IoT-based sensors to monitor critical parameters such as soil moisture, temperature, and weather conditions. By automating irrigation processes and enabling remote control via mobile applications, they ensure water is delivered precisely when and where it is needed—dramatically reducing waste and improving crop health [</w:t>
      </w:r>
      <w:hyperlink w:anchor="hquvcfqlwxqn">
        <w:r w:rsidDel="00000000" w:rsidR="00000000" w:rsidRPr="00000000">
          <w:rPr>
            <w:color w:val="1155cc"/>
            <w:u w:val="single"/>
            <w:rtl w:val="0"/>
          </w:rPr>
          <w:t xml:space="preserve">15</w:t>
        </w:r>
      </w:hyperlink>
      <w:r w:rsidDel="00000000" w:rsidR="00000000" w:rsidRPr="00000000">
        <w:rPr>
          <w:rtl w:val="0"/>
        </w:rPr>
        <w:t xml:space="preserve">].</w:t>
      </w:r>
    </w:p>
    <w:p w:rsidR="00000000" w:rsidDel="00000000" w:rsidP="00000000" w:rsidRDefault="00000000" w:rsidRPr="00000000" w14:paraId="00000054">
      <w:pPr>
        <w:spacing w:after="240" w:before="240" w:line="240" w:lineRule="auto"/>
        <w:rPr/>
      </w:pPr>
      <w:r w:rsidDel="00000000" w:rsidR="00000000" w:rsidRPr="00000000">
        <w:rPr>
          <w:rtl w:val="0"/>
        </w:rPr>
        <w:t xml:space="preserve">      This project aims to design and implement a scalable, intelligent irrigation solution tailored to the needs of modern agriculture. The system combines Industrial Internet of Things (IIoT) , Industry 4.0 principles, and mechatronic design to enable real-time monitoring, adaptive decision-making, and accurate water delivery </w:t>
      </w:r>
      <w:hyperlink w:anchor="v8fag1mgtmkv">
        <w:r w:rsidDel="00000000" w:rsidR="00000000" w:rsidRPr="00000000">
          <w:rPr>
            <w:color w:val="1155cc"/>
            <w:u w:val="single"/>
            <w:rtl w:val="0"/>
          </w:rPr>
          <w:t xml:space="preserve">[14</w:t>
        </w:r>
      </w:hyperlink>
      <w:r w:rsidDel="00000000" w:rsidR="00000000" w:rsidRPr="00000000">
        <w:rPr>
          <w:rtl w:val="0"/>
        </w:rPr>
        <w:t xml:space="preserve">] . Data is collected via robotic platforms equipped with humidity, temperature, light, and distance sensors, and uploaded to Firebase for secure storage. A predictive weather API enhances the system's ability to forecast irrigation needs, allowing for proactive water management.</w:t>
      </w:r>
    </w:p>
    <w:p w:rsidR="00000000" w:rsidDel="00000000" w:rsidP="00000000" w:rsidRDefault="00000000" w:rsidRPr="00000000" w14:paraId="00000055">
      <w:pPr>
        <w:spacing w:after="240" w:before="240" w:line="240" w:lineRule="auto"/>
        <w:rPr/>
      </w:pPr>
      <w:r w:rsidDel="00000000" w:rsidR="00000000" w:rsidRPr="00000000">
        <w:rPr>
          <w:rtl w:val="0"/>
        </w:rPr>
        <w:t xml:space="preserve">      In addition to automated logic, the platform includes a user-friendly website that enables manual intervention when alerts are triggered. The system is initially focused on optimizing irrigation for a single plant type but is built to scale. By addressing inefficiencies in traditional irrigation methods and replacing manual monitoring with automated intelligence, our solution aims to promote water conservation, improve agricultural productivity, and help secure the future of farming in a resource-constrained world.</w:t>
      </w:r>
    </w:p>
    <w:p w:rsidR="00000000" w:rsidDel="00000000" w:rsidP="00000000" w:rsidRDefault="00000000" w:rsidRPr="00000000" w14:paraId="00000056">
      <w:pPr>
        <w:spacing w:after="240" w:before="240" w:line="240" w:lineRule="auto"/>
        <w:rPr/>
      </w:pPr>
      <w:r w:rsidDel="00000000" w:rsidR="00000000" w:rsidRPr="00000000">
        <w:rPr>
          <w:rtl w:val="0"/>
        </w:rPr>
      </w:r>
    </w:p>
    <w:p w:rsidR="00000000" w:rsidDel="00000000" w:rsidP="00000000" w:rsidRDefault="00000000" w:rsidRPr="00000000" w14:paraId="00000057">
      <w:pPr>
        <w:spacing w:after="240" w:before="240" w:line="240" w:lineRule="auto"/>
        <w:rPr/>
      </w:pPr>
      <w:r w:rsidDel="00000000" w:rsidR="00000000" w:rsidRPr="00000000">
        <w:rPr>
          <w:rtl w:val="0"/>
        </w:rPr>
      </w:r>
    </w:p>
    <w:p w:rsidR="00000000" w:rsidDel="00000000" w:rsidP="00000000" w:rsidRDefault="00000000" w:rsidRPr="00000000" w14:paraId="00000058">
      <w:pPr>
        <w:spacing w:after="0" w:line="240" w:lineRule="auto"/>
        <w:ind w:left="0" w:firstLine="0"/>
        <w:rPr/>
      </w:pPr>
      <w:r w:rsidDel="00000000" w:rsidR="00000000" w:rsidRPr="00000000">
        <w:rPr>
          <w:rtl w:val="0"/>
        </w:rPr>
      </w:r>
    </w:p>
    <w:p w:rsidR="00000000" w:rsidDel="00000000" w:rsidP="00000000" w:rsidRDefault="00000000" w:rsidRPr="00000000" w14:paraId="00000059">
      <w:pPr>
        <w:spacing w:after="0" w:line="240" w:lineRule="auto"/>
        <w:ind w:left="0" w:firstLine="0"/>
        <w:rPr/>
      </w:pPr>
      <w:r w:rsidDel="00000000" w:rsidR="00000000" w:rsidRPr="00000000">
        <w:rPr>
          <w:rtl w:val="0"/>
        </w:rPr>
      </w:r>
    </w:p>
    <w:p w:rsidR="00000000" w:rsidDel="00000000" w:rsidP="00000000" w:rsidRDefault="00000000" w:rsidRPr="00000000" w14:paraId="0000005A">
      <w:pPr>
        <w:spacing w:after="0" w:line="240" w:lineRule="auto"/>
        <w:ind w:left="0" w:firstLine="0"/>
        <w:rPr>
          <w:rFonts w:ascii="Calibri" w:cs="Calibri" w:eastAsia="Calibri" w:hAnsi="Calibri"/>
          <w:b w:val="1"/>
          <w:i w:val="1"/>
          <w:sz w:val="26"/>
          <w:szCs w:val="26"/>
        </w:rPr>
      </w:pPr>
      <w:ins w:author="Naomi Shpigel" w:id="0" w:date="2025-07-30T08:58:43Z">
        <w:r w:rsidDel="00000000" w:rsidR="00000000" w:rsidRPr="00000000">
          <w:rPr>
            <w:rFonts w:ascii="Calibri" w:cs="Calibri" w:eastAsia="Calibri" w:hAnsi="Calibri"/>
            <w:b w:val="1"/>
            <w:i w:val="1"/>
            <w:rtl w:val="0"/>
            <w:rPrChange w:author="Naomi Shpigel" w:id="1" w:date="2025-07-30T08:58:43Z">
              <w:rPr/>
            </w:rPrChange>
          </w:rPr>
          <w:t xml:space="preserve">2</w:t>
        </w:r>
      </w:ins>
      <w:bookmarkStart w:colFirst="0" w:colLast="0" w:name="mwsk7s4rvvnk" w:id="2"/>
      <w:bookmarkEnd w:id="2"/>
      <w:r w:rsidDel="00000000" w:rsidR="00000000" w:rsidRPr="00000000">
        <w:rPr>
          <w:rFonts w:ascii="Calibri" w:cs="Calibri" w:eastAsia="Calibri" w:hAnsi="Calibri"/>
          <w:b w:val="1"/>
          <w:i w:val="1"/>
          <w:sz w:val="26"/>
          <w:szCs w:val="26"/>
          <w:rtl w:val="0"/>
        </w:rPr>
        <w:t xml:space="preserve">.Literature Review</w:t>
      </w:r>
    </w:p>
    <w:p w:rsidR="00000000" w:rsidDel="00000000" w:rsidP="00000000" w:rsidRDefault="00000000" w:rsidRPr="00000000" w14:paraId="0000005B">
      <w:pPr>
        <w:spacing w:after="0" w:line="240" w:lineRule="auto"/>
        <w:ind w:left="0" w:firstLine="0"/>
        <w:rPr>
          <w:b w:val="1"/>
        </w:rPr>
      </w:pPr>
      <w:r w:rsidDel="00000000" w:rsidR="00000000" w:rsidRPr="00000000">
        <w:rPr>
          <w:rtl w:val="0"/>
        </w:rPr>
      </w:r>
    </w:p>
    <w:p w:rsidR="00000000" w:rsidDel="00000000" w:rsidP="00000000" w:rsidRDefault="00000000" w:rsidRPr="00000000" w14:paraId="0000005C">
      <w:pPr>
        <w:spacing w:after="0" w:line="240" w:lineRule="auto"/>
        <w:ind w:left="0" w:firstLine="0"/>
        <w:jc w:val="both"/>
        <w:rPr/>
      </w:pPr>
      <w:r w:rsidDel="00000000" w:rsidR="00000000" w:rsidRPr="00000000">
        <w:rPr>
          <w:rtl w:val="0"/>
        </w:rPr>
        <w:t xml:space="preserve">Smart irrigation systems are evolving to address the increasing demand for efficient water use in agriculture. Several commercial and research-based solutions demonstrate the integration of sensors, wireless communication, and automation. However, many lack a modular design that allows integration of custom sensors, predictive forecasting, and real-time manual control.</w:t>
      </w:r>
    </w:p>
    <w:p w:rsidR="00000000" w:rsidDel="00000000" w:rsidP="00000000" w:rsidRDefault="00000000" w:rsidRPr="00000000" w14:paraId="0000005D">
      <w:pPr>
        <w:spacing w:after="0" w:line="240" w:lineRule="auto"/>
        <w:ind w:left="0" w:firstLine="0"/>
        <w:jc w:val="both"/>
        <w:rPr/>
      </w:pPr>
      <w:r w:rsidDel="00000000" w:rsidR="00000000" w:rsidRPr="00000000">
        <w:rPr>
          <w:rtl w:val="0"/>
        </w:rPr>
      </w:r>
    </w:p>
    <w:p w:rsidR="00000000" w:rsidDel="00000000" w:rsidP="00000000" w:rsidRDefault="00000000" w:rsidRPr="00000000" w14:paraId="0000005E">
      <w:pPr>
        <w:spacing w:line="240" w:lineRule="auto"/>
        <w:jc w:val="center"/>
        <w:rPr/>
      </w:pPr>
      <w:r w:rsidDel="00000000" w:rsidR="00000000" w:rsidRPr="00000000">
        <w:rPr>
          <w:b w:val="1"/>
          <w:rtl w:val="0"/>
        </w:rPr>
        <w:t xml:space="preserve">Table 1</w:t>
      </w:r>
      <w:r w:rsidDel="00000000" w:rsidR="00000000" w:rsidRPr="00000000">
        <w:rPr>
          <w:rtl w:val="0"/>
        </w:rPr>
        <w:t xml:space="preserve">.Comparison of some of the features of the most relevant smart irrigation systems and the proposed solution.</w:t>
      </w:r>
    </w:p>
    <w:p w:rsidR="00000000" w:rsidDel="00000000" w:rsidP="00000000" w:rsidRDefault="00000000" w:rsidRPr="00000000" w14:paraId="0000005F">
      <w:pPr>
        <w:spacing w:after="0" w:line="240" w:lineRule="auto"/>
        <w:ind w:left="0" w:firstLine="0"/>
        <w:rPr/>
      </w:pPr>
      <w:r w:rsidDel="00000000" w:rsidR="00000000" w:rsidRPr="00000000">
        <w:rPr>
          <w:rtl w:val="0"/>
        </w:rPr>
      </w:r>
    </w:p>
    <w:tbl>
      <w:tblPr>
        <w:tblStyle w:val="Table1"/>
        <w:tblpPr w:leftFromText="180" w:rightFromText="180" w:topFromText="180" w:bottomFromText="180" w:vertAnchor="text" w:horzAnchor="text" w:tblpX="15" w:tblpY="0"/>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0"/>
        <w:gridCol w:w="2265"/>
        <w:gridCol w:w="2265"/>
        <w:gridCol w:w="2265"/>
        <w:tblGridChange w:id="0">
          <w:tblGrid>
            <w:gridCol w:w="2250"/>
            <w:gridCol w:w="2265"/>
            <w:gridCol w:w="2265"/>
            <w:gridCol w:w="2265"/>
          </w:tblGrid>
        </w:tblGridChange>
      </w:tblGrid>
      <w:tr>
        <w:trPr>
          <w:cantSplit w:val="0"/>
          <w:tblHeader w:val="0"/>
        </w:trPr>
        <w:tc>
          <w:tcPr>
            <w:shd w:fill="f3f3f3" w:val="clear"/>
          </w:tcPr>
          <w:p w:rsidR="00000000" w:rsidDel="00000000" w:rsidP="00000000" w:rsidRDefault="00000000" w:rsidRPr="00000000" w14:paraId="00000060">
            <w:pPr>
              <w:widowControl w:val="0"/>
              <w:spacing w:line="240" w:lineRule="auto"/>
              <w:jc w:val="both"/>
              <w:rPr>
                <w:sz w:val="18"/>
                <w:szCs w:val="18"/>
              </w:rPr>
            </w:pPr>
            <w:r w:rsidDel="00000000" w:rsidR="00000000" w:rsidRPr="00000000">
              <w:rPr>
                <w:sz w:val="18"/>
                <w:szCs w:val="18"/>
                <w:rtl w:val="0"/>
              </w:rPr>
              <w:t xml:space="preserve">Reference</w:t>
            </w:r>
          </w:p>
        </w:tc>
        <w:tc>
          <w:tcPr>
            <w:shd w:fill="f3f3f3" w:val="clear"/>
          </w:tcPr>
          <w:p w:rsidR="00000000" w:rsidDel="00000000" w:rsidP="00000000" w:rsidRDefault="00000000" w:rsidRPr="00000000" w14:paraId="00000061">
            <w:pPr>
              <w:widowControl w:val="0"/>
              <w:spacing w:line="240" w:lineRule="auto"/>
              <w:jc w:val="both"/>
              <w:rPr>
                <w:sz w:val="18"/>
                <w:szCs w:val="18"/>
              </w:rPr>
            </w:pPr>
            <w:r w:rsidDel="00000000" w:rsidR="00000000" w:rsidRPr="00000000">
              <w:rPr>
                <w:sz w:val="18"/>
                <w:szCs w:val="18"/>
                <w:rtl w:val="0"/>
              </w:rPr>
              <w:t xml:space="preserve">System Type</w:t>
            </w:r>
          </w:p>
        </w:tc>
        <w:tc>
          <w:tcPr>
            <w:shd w:fill="f3f3f3" w:val="clear"/>
          </w:tcPr>
          <w:p w:rsidR="00000000" w:rsidDel="00000000" w:rsidP="00000000" w:rsidRDefault="00000000" w:rsidRPr="00000000" w14:paraId="00000062">
            <w:pPr>
              <w:widowControl w:val="0"/>
              <w:spacing w:line="240" w:lineRule="auto"/>
              <w:jc w:val="both"/>
              <w:rPr>
                <w:sz w:val="18"/>
                <w:szCs w:val="18"/>
              </w:rPr>
            </w:pPr>
            <w:r w:rsidDel="00000000" w:rsidR="00000000" w:rsidRPr="00000000">
              <w:rPr>
                <w:sz w:val="18"/>
                <w:szCs w:val="18"/>
                <w:rtl w:val="0"/>
              </w:rPr>
              <w:t xml:space="preserve">Technologies</w:t>
            </w:r>
          </w:p>
        </w:tc>
        <w:tc>
          <w:tcPr>
            <w:shd w:fill="f3f3f3" w:val="clear"/>
          </w:tcPr>
          <w:p w:rsidR="00000000" w:rsidDel="00000000" w:rsidP="00000000" w:rsidRDefault="00000000" w:rsidRPr="00000000" w14:paraId="00000063">
            <w:pPr>
              <w:widowControl w:val="0"/>
              <w:spacing w:line="240" w:lineRule="auto"/>
              <w:jc w:val="both"/>
              <w:rPr>
                <w:sz w:val="18"/>
                <w:szCs w:val="18"/>
              </w:rPr>
            </w:pPr>
            <w:r w:rsidDel="00000000" w:rsidR="00000000" w:rsidRPr="00000000">
              <w:rPr>
                <w:sz w:val="18"/>
                <w:szCs w:val="18"/>
                <w:rtl w:val="0"/>
              </w:rPr>
              <w:t xml:space="preserve">Sensors &amp; Actuators.</w:t>
            </w:r>
          </w:p>
        </w:tc>
      </w:tr>
      <w:tr>
        <w:trPr>
          <w:cantSplit w:val="0"/>
          <w:tblHeader w:val="0"/>
        </w:trPr>
        <w:tc>
          <w:tcPr>
            <w:shd w:fill="f3f3f3" w:val="clear"/>
          </w:tcPr>
          <w:p w:rsidR="00000000" w:rsidDel="00000000" w:rsidP="00000000" w:rsidRDefault="00000000" w:rsidRPr="00000000" w14:paraId="00000064">
            <w:pPr>
              <w:widowControl w:val="0"/>
              <w:spacing w:line="240" w:lineRule="auto"/>
              <w:jc w:val="both"/>
              <w:rPr>
                <w:sz w:val="18"/>
                <w:szCs w:val="18"/>
              </w:rPr>
            </w:pPr>
            <w:r w:rsidDel="00000000" w:rsidR="00000000" w:rsidRPr="00000000">
              <w:rPr>
                <w:sz w:val="18"/>
                <w:szCs w:val="18"/>
                <w:rtl w:val="0"/>
              </w:rPr>
              <w:t xml:space="preserve">CropX [</w:t>
            </w:r>
            <w:hyperlink r:id="rId17">
              <w:r w:rsidDel="00000000" w:rsidR="00000000" w:rsidRPr="00000000">
                <w:rPr>
                  <w:color w:val="1155cc"/>
                  <w:sz w:val="18"/>
                  <w:szCs w:val="18"/>
                  <w:u w:val="single"/>
                  <w:rtl w:val="0"/>
                </w:rPr>
                <w:t xml:space="preserve">19</w:t>
              </w:r>
            </w:hyperlink>
            <w:r w:rsidDel="00000000" w:rsidR="00000000" w:rsidRPr="00000000">
              <w:rPr>
                <w:sz w:val="18"/>
                <w:szCs w:val="18"/>
                <w:rtl w:val="0"/>
              </w:rPr>
              <w:t xml:space="preserve">]</w:t>
            </w:r>
          </w:p>
        </w:tc>
        <w:tc>
          <w:tcPr>
            <w:shd w:fill="f3f3f3" w:val="clear"/>
          </w:tcPr>
          <w:p w:rsidR="00000000" w:rsidDel="00000000" w:rsidP="00000000" w:rsidRDefault="00000000" w:rsidRPr="00000000" w14:paraId="00000065">
            <w:pPr>
              <w:widowControl w:val="0"/>
              <w:spacing w:line="240" w:lineRule="auto"/>
              <w:jc w:val="both"/>
              <w:rPr>
                <w:sz w:val="18"/>
                <w:szCs w:val="18"/>
              </w:rPr>
            </w:pPr>
            <w:r w:rsidDel="00000000" w:rsidR="00000000" w:rsidRPr="00000000">
              <w:rPr>
                <w:sz w:val="18"/>
                <w:szCs w:val="18"/>
                <w:rtl w:val="0"/>
              </w:rPr>
              <w:t xml:space="preserve">Smart Agriculture platform.</w:t>
            </w:r>
          </w:p>
        </w:tc>
        <w:tc>
          <w:tcPr>
            <w:shd w:fill="f3f3f3" w:val="clear"/>
          </w:tcPr>
          <w:p w:rsidR="00000000" w:rsidDel="00000000" w:rsidP="00000000" w:rsidRDefault="00000000" w:rsidRPr="00000000" w14:paraId="00000066">
            <w:pPr>
              <w:widowControl w:val="0"/>
              <w:spacing w:line="240" w:lineRule="auto"/>
              <w:jc w:val="both"/>
              <w:rPr>
                <w:sz w:val="18"/>
                <w:szCs w:val="18"/>
              </w:rPr>
            </w:pPr>
            <w:r w:rsidDel="00000000" w:rsidR="00000000" w:rsidRPr="00000000">
              <w:rPr>
                <w:sz w:val="18"/>
                <w:szCs w:val="18"/>
                <w:rtl w:val="0"/>
              </w:rPr>
              <w:t xml:space="preserve">Cellular,Wifi.</w:t>
            </w:r>
          </w:p>
        </w:tc>
        <w:tc>
          <w:tcPr>
            <w:shd w:fill="f3f3f3" w:val="clear"/>
          </w:tcPr>
          <w:p w:rsidR="00000000" w:rsidDel="00000000" w:rsidP="00000000" w:rsidRDefault="00000000" w:rsidRPr="00000000" w14:paraId="00000067">
            <w:pPr>
              <w:widowControl w:val="0"/>
              <w:spacing w:line="240" w:lineRule="auto"/>
              <w:jc w:val="both"/>
              <w:rPr>
                <w:sz w:val="18"/>
                <w:szCs w:val="18"/>
              </w:rPr>
            </w:pPr>
            <w:r w:rsidDel="00000000" w:rsidR="00000000" w:rsidRPr="00000000">
              <w:rPr>
                <w:sz w:val="18"/>
                <w:szCs w:val="18"/>
                <w:rtl w:val="0"/>
              </w:rPr>
              <w:t xml:space="preserve">Soil &amp; Moisture Sensors.</w:t>
            </w:r>
          </w:p>
        </w:tc>
      </w:tr>
      <w:tr>
        <w:trPr>
          <w:cantSplit w:val="0"/>
          <w:tblHeader w:val="0"/>
        </w:trPr>
        <w:tc>
          <w:tcPr>
            <w:shd w:fill="f3f3f3" w:val="clear"/>
          </w:tcPr>
          <w:p w:rsidR="00000000" w:rsidDel="00000000" w:rsidP="00000000" w:rsidRDefault="00000000" w:rsidRPr="00000000" w14:paraId="00000068">
            <w:pPr>
              <w:widowControl w:val="0"/>
              <w:spacing w:line="240" w:lineRule="auto"/>
              <w:jc w:val="both"/>
              <w:rPr>
                <w:sz w:val="18"/>
                <w:szCs w:val="18"/>
              </w:rPr>
            </w:pPr>
            <w:r w:rsidDel="00000000" w:rsidR="00000000" w:rsidRPr="00000000">
              <w:rPr>
                <w:sz w:val="18"/>
                <w:szCs w:val="18"/>
                <w:rtl w:val="0"/>
              </w:rPr>
              <w:t xml:space="preserve">Netafim [</w:t>
            </w:r>
            <w:hyperlink r:id="rId18">
              <w:r w:rsidDel="00000000" w:rsidR="00000000" w:rsidRPr="00000000">
                <w:rPr>
                  <w:color w:val="1155cc"/>
                  <w:sz w:val="18"/>
                  <w:szCs w:val="18"/>
                  <w:u w:val="single"/>
                  <w:rtl w:val="0"/>
                </w:rPr>
                <w:t xml:space="preserve">17</w:t>
              </w:r>
            </w:hyperlink>
            <w:r w:rsidDel="00000000" w:rsidR="00000000" w:rsidRPr="00000000">
              <w:rPr>
                <w:sz w:val="18"/>
                <w:szCs w:val="18"/>
                <w:rtl w:val="0"/>
              </w:rPr>
              <w:t xml:space="preserve">]</w:t>
            </w:r>
          </w:p>
        </w:tc>
        <w:tc>
          <w:tcPr>
            <w:shd w:fill="f3f3f3" w:val="clear"/>
          </w:tcPr>
          <w:p w:rsidR="00000000" w:rsidDel="00000000" w:rsidP="00000000" w:rsidRDefault="00000000" w:rsidRPr="00000000" w14:paraId="00000069">
            <w:pPr>
              <w:widowControl w:val="0"/>
              <w:spacing w:line="240" w:lineRule="auto"/>
              <w:jc w:val="both"/>
              <w:rPr>
                <w:sz w:val="18"/>
                <w:szCs w:val="18"/>
              </w:rPr>
            </w:pPr>
            <w:r w:rsidDel="00000000" w:rsidR="00000000" w:rsidRPr="00000000">
              <w:rPr>
                <w:sz w:val="18"/>
                <w:szCs w:val="18"/>
                <w:rtl w:val="0"/>
              </w:rPr>
              <w:t xml:space="preserve">Digital Farming Platform.</w:t>
            </w:r>
          </w:p>
        </w:tc>
        <w:tc>
          <w:tcPr>
            <w:shd w:fill="f3f3f3" w:val="clear"/>
          </w:tcPr>
          <w:p w:rsidR="00000000" w:rsidDel="00000000" w:rsidP="00000000" w:rsidRDefault="00000000" w:rsidRPr="00000000" w14:paraId="0000006A">
            <w:pPr>
              <w:widowControl w:val="0"/>
              <w:spacing w:line="240" w:lineRule="auto"/>
              <w:jc w:val="both"/>
              <w:rPr>
                <w:sz w:val="18"/>
                <w:szCs w:val="18"/>
              </w:rPr>
            </w:pPr>
            <w:r w:rsidDel="00000000" w:rsidR="00000000" w:rsidRPr="00000000">
              <w:rPr>
                <w:sz w:val="18"/>
                <w:szCs w:val="18"/>
                <w:rtl w:val="0"/>
              </w:rPr>
              <w:t xml:space="preserve">Cellular Networks.</w:t>
            </w:r>
          </w:p>
        </w:tc>
        <w:tc>
          <w:tcPr>
            <w:shd w:fill="f3f3f3" w:val="clear"/>
          </w:tcPr>
          <w:p w:rsidR="00000000" w:rsidDel="00000000" w:rsidP="00000000" w:rsidRDefault="00000000" w:rsidRPr="00000000" w14:paraId="0000006B">
            <w:pPr>
              <w:widowControl w:val="0"/>
              <w:spacing w:line="240" w:lineRule="auto"/>
              <w:jc w:val="both"/>
              <w:rPr>
                <w:sz w:val="18"/>
                <w:szCs w:val="18"/>
              </w:rPr>
            </w:pPr>
            <w:r w:rsidDel="00000000" w:rsidR="00000000" w:rsidRPr="00000000">
              <w:rPr>
                <w:sz w:val="18"/>
                <w:szCs w:val="18"/>
                <w:rtl w:val="0"/>
              </w:rPr>
              <w:t xml:space="preserve">Flow Measurement Systems.</w:t>
            </w:r>
          </w:p>
        </w:tc>
      </w:tr>
      <w:tr>
        <w:trPr>
          <w:cantSplit w:val="0"/>
          <w:tblHeader w:val="0"/>
        </w:trPr>
        <w:tc>
          <w:tcPr>
            <w:shd w:fill="f3f3f3" w:val="clear"/>
          </w:tcPr>
          <w:p w:rsidR="00000000" w:rsidDel="00000000" w:rsidP="00000000" w:rsidRDefault="00000000" w:rsidRPr="00000000" w14:paraId="0000006C">
            <w:pPr>
              <w:widowControl w:val="0"/>
              <w:spacing w:line="240" w:lineRule="auto"/>
              <w:jc w:val="both"/>
              <w:rPr>
                <w:sz w:val="18"/>
                <w:szCs w:val="18"/>
              </w:rPr>
            </w:pPr>
            <w:r w:rsidDel="00000000" w:rsidR="00000000" w:rsidRPr="00000000">
              <w:rPr>
                <w:sz w:val="18"/>
                <w:szCs w:val="18"/>
                <w:rtl w:val="0"/>
              </w:rPr>
              <w:t xml:space="preserve">Valley Irrigation [</w:t>
            </w:r>
            <w:hyperlink r:id="rId19">
              <w:r w:rsidDel="00000000" w:rsidR="00000000" w:rsidRPr="00000000">
                <w:rPr>
                  <w:color w:val="1155cc"/>
                  <w:sz w:val="18"/>
                  <w:szCs w:val="18"/>
                  <w:u w:val="single"/>
                  <w:rtl w:val="0"/>
                </w:rPr>
                <w:t xml:space="preserve">18</w:t>
              </w:r>
            </w:hyperlink>
            <w:r w:rsidDel="00000000" w:rsidR="00000000" w:rsidRPr="00000000">
              <w:rPr>
                <w:sz w:val="18"/>
                <w:szCs w:val="18"/>
                <w:rtl w:val="0"/>
              </w:rPr>
              <w:t xml:space="preserve">]</w:t>
            </w:r>
          </w:p>
        </w:tc>
        <w:tc>
          <w:tcPr>
            <w:shd w:fill="f3f3f3" w:val="clear"/>
          </w:tcPr>
          <w:p w:rsidR="00000000" w:rsidDel="00000000" w:rsidP="00000000" w:rsidRDefault="00000000" w:rsidRPr="00000000" w14:paraId="0000006D">
            <w:pPr>
              <w:widowControl w:val="0"/>
              <w:spacing w:line="240" w:lineRule="auto"/>
              <w:jc w:val="both"/>
              <w:rPr>
                <w:sz w:val="18"/>
                <w:szCs w:val="18"/>
              </w:rPr>
            </w:pPr>
            <w:r w:rsidDel="00000000" w:rsidR="00000000" w:rsidRPr="00000000">
              <w:rPr>
                <w:sz w:val="18"/>
                <w:szCs w:val="18"/>
                <w:rtl w:val="0"/>
              </w:rPr>
              <w:t xml:space="preserve">Precision Irrigation Management.</w:t>
            </w:r>
          </w:p>
        </w:tc>
        <w:tc>
          <w:tcPr>
            <w:shd w:fill="f3f3f3" w:val="clear"/>
          </w:tcPr>
          <w:p w:rsidR="00000000" w:rsidDel="00000000" w:rsidP="00000000" w:rsidRDefault="00000000" w:rsidRPr="00000000" w14:paraId="0000006E">
            <w:pPr>
              <w:widowControl w:val="0"/>
              <w:spacing w:line="240" w:lineRule="auto"/>
              <w:jc w:val="both"/>
              <w:rPr>
                <w:sz w:val="18"/>
                <w:szCs w:val="18"/>
              </w:rPr>
            </w:pPr>
            <w:r w:rsidDel="00000000" w:rsidR="00000000" w:rsidRPr="00000000">
              <w:rPr>
                <w:sz w:val="18"/>
                <w:szCs w:val="18"/>
                <w:rtl w:val="0"/>
              </w:rPr>
              <w:t xml:space="preserve">Wifi,4G/LTE.</w:t>
            </w:r>
          </w:p>
        </w:tc>
        <w:tc>
          <w:tcPr>
            <w:shd w:fill="f3f3f3" w:val="clear"/>
          </w:tcPr>
          <w:p w:rsidR="00000000" w:rsidDel="00000000" w:rsidP="00000000" w:rsidRDefault="00000000" w:rsidRPr="00000000" w14:paraId="0000006F">
            <w:pPr>
              <w:widowControl w:val="0"/>
              <w:spacing w:line="240" w:lineRule="auto"/>
              <w:jc w:val="both"/>
              <w:rPr>
                <w:sz w:val="18"/>
                <w:szCs w:val="18"/>
              </w:rPr>
            </w:pPr>
            <w:r w:rsidDel="00000000" w:rsidR="00000000" w:rsidRPr="00000000">
              <w:rPr>
                <w:sz w:val="18"/>
                <w:szCs w:val="18"/>
                <w:rtl w:val="0"/>
              </w:rPr>
              <w:t xml:space="preserve">Weather &amp; Pressure monitoring Systems.</w:t>
            </w:r>
          </w:p>
        </w:tc>
      </w:tr>
      <w:tr>
        <w:trPr>
          <w:cantSplit w:val="0"/>
          <w:tblHeader w:val="0"/>
        </w:trPr>
        <w:tc>
          <w:tcPr>
            <w:shd w:fill="f3f3f3" w:val="clear"/>
          </w:tcPr>
          <w:p w:rsidR="00000000" w:rsidDel="00000000" w:rsidP="00000000" w:rsidRDefault="00000000" w:rsidRPr="00000000" w14:paraId="00000070">
            <w:pPr>
              <w:widowControl w:val="0"/>
              <w:spacing w:line="240" w:lineRule="auto"/>
              <w:jc w:val="both"/>
              <w:rPr>
                <w:sz w:val="18"/>
                <w:szCs w:val="18"/>
              </w:rPr>
            </w:pPr>
            <w:r w:rsidDel="00000000" w:rsidR="00000000" w:rsidRPr="00000000">
              <w:rPr>
                <w:sz w:val="18"/>
                <w:szCs w:val="18"/>
                <w:rtl w:val="0"/>
              </w:rPr>
              <w:t xml:space="preserve">Proposed Solution</w:t>
            </w:r>
          </w:p>
        </w:tc>
        <w:tc>
          <w:tcPr>
            <w:shd w:fill="f3f3f3" w:val="clear"/>
          </w:tcPr>
          <w:p w:rsidR="00000000" w:rsidDel="00000000" w:rsidP="00000000" w:rsidRDefault="00000000" w:rsidRPr="00000000" w14:paraId="00000071">
            <w:pPr>
              <w:widowControl w:val="0"/>
              <w:spacing w:line="240" w:lineRule="auto"/>
              <w:jc w:val="both"/>
              <w:rPr>
                <w:sz w:val="18"/>
                <w:szCs w:val="18"/>
              </w:rPr>
            </w:pPr>
            <w:r w:rsidDel="00000000" w:rsidR="00000000" w:rsidRPr="00000000">
              <w:rPr>
                <w:sz w:val="18"/>
                <w:szCs w:val="18"/>
                <w:rtl w:val="0"/>
              </w:rPr>
              <w:t xml:space="preserve">Robotic-enabled. Smart Irrigation &amp; Website.</w:t>
            </w:r>
          </w:p>
        </w:tc>
        <w:tc>
          <w:tcPr>
            <w:shd w:fill="f3f3f3" w:val="clear"/>
          </w:tcPr>
          <w:p w:rsidR="00000000" w:rsidDel="00000000" w:rsidP="00000000" w:rsidRDefault="00000000" w:rsidRPr="00000000" w14:paraId="00000072">
            <w:pPr>
              <w:widowControl w:val="0"/>
              <w:spacing w:line="240" w:lineRule="auto"/>
              <w:jc w:val="both"/>
              <w:rPr>
                <w:sz w:val="18"/>
                <w:szCs w:val="18"/>
              </w:rPr>
            </w:pPr>
            <w:r w:rsidDel="00000000" w:rsidR="00000000" w:rsidRPr="00000000">
              <w:rPr>
                <w:sz w:val="18"/>
                <w:szCs w:val="18"/>
                <w:rtl w:val="0"/>
              </w:rPr>
              <w:t xml:space="preserve">MQTT,Cloud,Wifi.</w:t>
            </w:r>
          </w:p>
        </w:tc>
        <w:tc>
          <w:tcPr>
            <w:shd w:fill="f3f3f3" w:val="clear"/>
          </w:tcPr>
          <w:p w:rsidR="00000000" w:rsidDel="00000000" w:rsidP="00000000" w:rsidRDefault="00000000" w:rsidRPr="00000000" w14:paraId="00000073">
            <w:pPr>
              <w:widowControl w:val="0"/>
              <w:spacing w:line="240" w:lineRule="auto"/>
              <w:jc w:val="both"/>
              <w:rPr>
                <w:sz w:val="18"/>
                <w:szCs w:val="18"/>
              </w:rPr>
            </w:pPr>
            <w:r w:rsidDel="00000000" w:rsidR="00000000" w:rsidRPr="00000000">
              <w:rPr>
                <w:sz w:val="18"/>
                <w:szCs w:val="18"/>
                <w:rtl w:val="0"/>
              </w:rPr>
              <w:t xml:space="preserve">Humidity &amp; temperature sensors, auto valves, robotic deployment.</w:t>
            </w:r>
          </w:p>
        </w:tc>
      </w:tr>
    </w:tbl>
    <w:p w:rsidR="00000000" w:rsidDel="00000000" w:rsidP="00000000" w:rsidRDefault="00000000" w:rsidRPr="00000000" w14:paraId="00000074">
      <w:pPr>
        <w:spacing w:after="20" w:before="20" w:line="240" w:lineRule="auto"/>
        <w:jc w:val="both"/>
        <w:rPr/>
      </w:pPr>
      <w:r w:rsidDel="00000000" w:rsidR="00000000" w:rsidRPr="00000000">
        <w:rPr>
          <w:rtl w:val="0"/>
        </w:rPr>
        <w:t xml:space="preserve">While systems like Netafim and Valley 4.0 offer robust data collection, they often rely on proprietary hardware and closed infrastructure.   In contrast, our project presents a modular, open-source solution that combines custom sensor deployment via robotics, real-time integration of weather forecasts with soil data, and a role-based web dashboard featuring alert notifications and manual overrides. Backed by Firebase for authentication and real-time updates, our system addresses key limitations in sensor flexibility, personalized irrigation, and practical field deployment.</w:t>
      </w:r>
    </w:p>
    <w:p w:rsidR="00000000" w:rsidDel="00000000" w:rsidP="00000000" w:rsidRDefault="00000000" w:rsidRPr="00000000" w14:paraId="00000075">
      <w:pPr>
        <w:spacing w:after="20" w:before="20" w:line="240" w:lineRule="auto"/>
        <w:jc w:val="both"/>
        <w:rPr/>
      </w:pPr>
      <w:r w:rsidDel="00000000" w:rsidR="00000000" w:rsidRPr="00000000">
        <w:rPr>
          <w:rtl w:val="0"/>
        </w:rPr>
      </w:r>
    </w:p>
    <w:p w:rsidR="00000000" w:rsidDel="00000000" w:rsidP="00000000" w:rsidRDefault="00000000" w:rsidRPr="00000000" w14:paraId="00000076">
      <w:pPr>
        <w:spacing w:after="20" w:before="20" w:line="240" w:lineRule="auto"/>
        <w:jc w:val="both"/>
        <w:rPr>
          <w:rFonts w:ascii="Calibri" w:cs="Calibri" w:eastAsia="Calibri" w:hAnsi="Calibri"/>
          <w:b w:val="1"/>
          <w:i w:val="1"/>
          <w:sz w:val="26"/>
          <w:szCs w:val="26"/>
        </w:rPr>
      </w:pPr>
      <w:r w:rsidDel="00000000" w:rsidR="00000000" w:rsidRPr="00000000">
        <w:rPr>
          <w:rFonts w:ascii="Calibri" w:cs="Calibri" w:eastAsia="Calibri" w:hAnsi="Calibri"/>
          <w:b w:val="1"/>
          <w:i w:val="1"/>
          <w:rtl w:val="0"/>
        </w:rPr>
        <w:t xml:space="preserve">3</w:t>
      </w:r>
      <w:bookmarkStart w:colFirst="0" w:colLast="0" w:name="jl4eo0bjwutg" w:id="3"/>
      <w:bookmarkEnd w:id="3"/>
      <w:r w:rsidDel="00000000" w:rsidR="00000000" w:rsidRPr="00000000">
        <w:rPr>
          <w:rFonts w:ascii="Calibri" w:cs="Calibri" w:eastAsia="Calibri" w:hAnsi="Calibri"/>
          <w:b w:val="1"/>
          <w:i w:val="1"/>
          <w:rtl w:val="0"/>
        </w:rPr>
        <w:t xml:space="preserve">.</w:t>
      </w:r>
      <w:r w:rsidDel="00000000" w:rsidR="00000000" w:rsidRPr="00000000">
        <w:rPr>
          <w:rFonts w:ascii="Calibri" w:cs="Calibri" w:eastAsia="Calibri" w:hAnsi="Calibri"/>
          <w:b w:val="1"/>
          <w:i w:val="1"/>
          <w:sz w:val="26"/>
          <w:szCs w:val="26"/>
          <w:rtl w:val="0"/>
        </w:rPr>
        <w:t xml:space="preserve">System Requirements</w:t>
      </w:r>
    </w:p>
    <w:p w:rsidR="00000000" w:rsidDel="00000000" w:rsidP="00000000" w:rsidRDefault="00000000" w:rsidRPr="00000000" w14:paraId="00000077">
      <w:pPr>
        <w:spacing w:after="20" w:before="20" w:line="240" w:lineRule="auto"/>
        <w:jc w:val="both"/>
        <w:rPr>
          <w:b w:val="1"/>
        </w:rPr>
      </w:pPr>
      <w:r w:rsidDel="00000000" w:rsidR="00000000" w:rsidRPr="00000000">
        <w:rPr>
          <w:rtl w:val="0"/>
        </w:rPr>
      </w:r>
    </w:p>
    <w:bookmarkStart w:colFirst="0" w:colLast="0" w:name="apq1mupv3zqf" w:id="4"/>
    <w:bookmarkEnd w:id="4"/>
    <w:p w:rsidR="00000000" w:rsidDel="00000000" w:rsidP="00000000" w:rsidRDefault="00000000" w:rsidRPr="00000000" w14:paraId="00000078">
      <w:pPr>
        <w:spacing w:after="20" w:before="20" w:line="240" w:lineRule="auto"/>
        <w:jc w:val="both"/>
        <w:rPr>
          <w:b w:val="1"/>
          <w:i w:val="1"/>
        </w:rPr>
      </w:pPr>
      <w:r w:rsidDel="00000000" w:rsidR="00000000" w:rsidRPr="00000000">
        <w:rPr>
          <w:b w:val="1"/>
          <w:rtl w:val="0"/>
        </w:rPr>
        <w:t xml:space="preserve">3.1.</w:t>
      </w:r>
      <w:commentRangeStart w:id="0"/>
      <w:r w:rsidDel="00000000" w:rsidR="00000000" w:rsidRPr="00000000">
        <w:rPr>
          <w:b w:val="1"/>
          <w:i w:val="1"/>
          <w:rtl w:val="0"/>
        </w:rPr>
        <w:t xml:space="preserve">FR </w:t>
      </w:r>
      <w:r w:rsidDel="00000000" w:rsidR="00000000" w:rsidRPr="00000000">
        <w:rPr>
          <w:i w:val="1"/>
          <w:rtl w:val="0"/>
        </w:rPr>
        <w:t xml:space="preserve">Requirements</w:t>
      </w:r>
      <w:r w:rsidDel="00000000" w:rsidR="00000000" w:rsidRPr="00000000">
        <w:rPr>
          <w:b w:val="1"/>
          <w:i w:val="1"/>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9">
      <w:pPr>
        <w:spacing w:after="20" w:before="20" w:line="240" w:lineRule="auto"/>
        <w:jc w:val="both"/>
        <w:rPr>
          <w:b w:val="1"/>
          <w:i w:val="1"/>
        </w:rPr>
      </w:pPr>
      <w:r w:rsidDel="00000000" w:rsidR="00000000" w:rsidRPr="00000000">
        <w:rPr>
          <w:rtl w:val="0"/>
        </w:rPr>
      </w:r>
    </w:p>
    <w:p w:rsidR="00000000" w:rsidDel="00000000" w:rsidP="00000000" w:rsidRDefault="00000000" w:rsidRPr="00000000" w14:paraId="0000007A">
      <w:pPr>
        <w:spacing w:after="240" w:before="240" w:line="240" w:lineRule="auto"/>
        <w:jc w:val="both"/>
        <w:rPr/>
      </w:pPr>
      <w:r w:rsidDel="00000000" w:rsidR="00000000" w:rsidRPr="00000000">
        <w:rPr>
          <w:rtl w:val="0"/>
        </w:rPr>
        <w:t xml:space="preserve">The system we developed is based on a comprehensive set of functional requirements designed to enable the implementation of a smart, precise, and efficient irrigation solution. These requirements form the foundation for both the hardware and software components of the project, derived from system analysis, domain research, and insights from real-world agricultural practices. They include features such as real-time sensor monitoring, integration with weather APIs, AI-driven alerts, role-based user access, and a responsive dashboard interface. Together, these capabilities support informed irrigation decisions, water conservation, improved plant health, and an intuitive user experience, even for non-technical users.</w:t>
      </w:r>
    </w:p>
    <w:p w:rsidR="00000000" w:rsidDel="00000000" w:rsidP="00000000" w:rsidRDefault="00000000" w:rsidRPr="00000000" w14:paraId="0000007B">
      <w:pPr>
        <w:spacing w:after="240" w:before="240" w:line="240" w:lineRule="auto"/>
        <w:jc w:val="both"/>
        <w:rPr/>
      </w:pPr>
      <w:r w:rsidDel="00000000" w:rsidR="00000000" w:rsidRPr="00000000">
        <w:rPr>
          <w:rtl w:val="0"/>
        </w:rPr>
        <w:t xml:space="preserve">      With Firebase ensuring secure and scalable data management, and remote control features reducing the need for on-site presence, the system offers flexibility and ease of use. By tailoring irrigation to specific plant needs and supporting modular expansion, it lays the foundation for a sustainable and data-driven approach to modern agriculture.</w:t>
      </w:r>
    </w:p>
    <w:p w:rsidR="00000000" w:rsidDel="00000000" w:rsidP="00000000" w:rsidRDefault="00000000" w:rsidRPr="00000000" w14:paraId="0000007C">
      <w:pPr>
        <w:spacing w:after="20" w:before="20" w:line="240" w:lineRule="auto"/>
        <w:jc w:val="both"/>
        <w:rPr/>
      </w:pPr>
      <w:r w:rsidDel="00000000" w:rsidR="00000000" w:rsidRPr="00000000">
        <w:rPr>
          <w:rtl w:val="0"/>
        </w:rPr>
      </w:r>
    </w:p>
    <w:p w:rsidR="00000000" w:rsidDel="00000000" w:rsidP="00000000" w:rsidRDefault="00000000" w:rsidRPr="00000000" w14:paraId="0000007D">
      <w:pPr>
        <w:spacing w:after="0" w:line="240" w:lineRule="auto"/>
        <w:ind w:left="0" w:firstLine="0"/>
        <w:jc w:val="both"/>
        <w:rPr/>
      </w:pPr>
      <w:r w:rsidDel="00000000" w:rsidR="00000000" w:rsidRPr="00000000">
        <w:rPr>
          <w:rtl w:val="0"/>
        </w:rPr>
      </w:r>
    </w:p>
    <w:p w:rsidR="00000000" w:rsidDel="00000000" w:rsidP="00000000" w:rsidRDefault="00000000" w:rsidRPr="00000000" w14:paraId="0000007E">
      <w:pPr>
        <w:spacing w:after="0" w:line="240" w:lineRule="auto"/>
        <w:ind w:left="0" w:firstLine="0"/>
        <w:jc w:val="both"/>
        <w:rPr>
          <w:ins w:author="Naomi Shpigel" w:id="3" w:date="2025-07-30T19:05:21Z"/>
        </w:rPr>
      </w:pPr>
      <w:r w:rsidDel="00000000" w:rsidR="00000000" w:rsidRPr="00000000">
        <w:rPr>
          <w:rtl w:val="0"/>
          <w:rPrChange w:author="Naomi Shpigel" w:id="2" w:date="2025-07-30T19:05:29Z">
            <w:rPr>
              <w:b w:val="1"/>
            </w:rPr>
          </w:rPrChange>
        </w:rPr>
        <w:t xml:space="preserve">Table 2</w:t>
      </w:r>
      <w:r w:rsidDel="00000000" w:rsidR="00000000" w:rsidRPr="00000000">
        <w:rPr>
          <w:rtl w:val="0"/>
        </w:rPr>
        <w:t xml:space="preserve"> presents the system’s functional requirements along with their respective descriptions, outlining the key capabilities necessary for implementing an innovative and intelligent irrigation platform.</w:t>
      </w:r>
      <w:ins w:author="Naomi Shpigel" w:id="3" w:date="2025-07-30T19:05:21Z">
        <w:r w:rsidDel="00000000" w:rsidR="00000000" w:rsidRPr="00000000">
          <w:rPr>
            <w:rtl w:val="0"/>
          </w:rPr>
        </w:r>
      </w:ins>
    </w:p>
    <w:p w:rsidR="00000000" w:rsidDel="00000000" w:rsidP="00000000" w:rsidRDefault="00000000" w:rsidRPr="00000000" w14:paraId="0000007F">
      <w:pPr>
        <w:spacing w:line="240" w:lineRule="auto"/>
        <w:jc w:val="center"/>
        <w:rPr/>
        <w:pPrChange w:author="Naomi Shpigel" w:id="0" w:date="2025-07-30T19:05:21Z">
          <w:pPr>
            <w:spacing w:after="0" w:line="240" w:lineRule="auto"/>
            <w:ind w:left="0" w:firstLine="0"/>
            <w:jc w:val="both"/>
          </w:pPr>
        </w:pPrChange>
      </w:pPr>
      <w:ins w:author="Naomi Shpigel" w:id="3" w:date="2025-07-30T19:05:21Z">
        <w:r w:rsidDel="00000000" w:rsidR="00000000" w:rsidRPr="00000000">
          <w:rPr>
            <w:b w:val="1"/>
            <w:rtl w:val="0"/>
            <w:rPrChange w:author="Naomi Shpigel" w:id="4" w:date="2025-07-30T19:05:21Z">
              <w:rPr/>
            </w:rPrChange>
          </w:rPr>
          <w:t xml:space="preserve">Table 2. System functional requirements </w:t>
        </w:r>
      </w:ins>
      <w:r w:rsidDel="00000000" w:rsidR="00000000" w:rsidRPr="00000000">
        <w:rPr>
          <w:rtl w:val="0"/>
        </w:rPr>
      </w:r>
    </w:p>
    <w:p w:rsidR="00000000" w:rsidDel="00000000" w:rsidP="00000000" w:rsidRDefault="00000000" w:rsidRPr="00000000" w14:paraId="00000080">
      <w:pPr>
        <w:spacing w:after="0" w:line="240" w:lineRule="auto"/>
        <w:ind w:left="0" w:firstLine="0"/>
        <w:jc w:val="both"/>
        <w:rPr/>
      </w:pPr>
      <w:r w:rsidDel="00000000" w:rsidR="00000000" w:rsidRPr="00000000">
        <w:rPr>
          <w:rtl w:val="0"/>
        </w:rPr>
      </w:r>
    </w:p>
    <w:tbl>
      <w:tblPr>
        <w:tblStyle w:val="Table2"/>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3333333333335"/>
        <w:gridCol w:w="3016.3333333333335"/>
        <w:gridCol w:w="3016.3333333333335"/>
        <w:tblGridChange w:id="0">
          <w:tblGrid>
            <w:gridCol w:w="3016.3333333333335"/>
            <w:gridCol w:w="3016.3333333333335"/>
            <w:gridCol w:w="3016.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pPr>
            <w:r w:rsidDel="00000000" w:rsidR="00000000" w:rsidRPr="00000000">
              <w:rPr>
                <w:rtl w:val="0"/>
              </w:rPr>
              <w:t xml:space="preserve">FR Requirement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Real-Time sensor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Collect and display soil humidity and temperatures from field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ind w:left="0" w:firstLine="0"/>
              <w:jc w:val="both"/>
              <w:rPr/>
            </w:pPr>
            <w:r w:rsidDel="00000000" w:rsidR="00000000" w:rsidRPr="00000000">
              <w:rPr>
                <w:rtl w:val="0"/>
              </w:rPr>
              <w:t xml:space="preserve">WeatherForecast Integration</w:t>
            </w:r>
          </w:p>
          <w:p w:rsidR="00000000" w:rsidDel="00000000" w:rsidP="00000000" w:rsidRDefault="00000000" w:rsidRPr="00000000" w14:paraId="00000089">
            <w:pPr>
              <w:spacing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ind w:left="0" w:firstLine="0"/>
              <w:jc w:val="both"/>
              <w:rPr/>
            </w:pPr>
            <w:r w:rsidDel="00000000" w:rsidR="00000000" w:rsidRPr="00000000">
              <w:rPr>
                <w:rtl w:val="0"/>
              </w:rPr>
              <w:t xml:space="preserve">Integrate weather API to adjust irrigation predictions.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AI Based Weather forecast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 external Weather API to enhance irrigation prediction through forecast-aware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Smart Alert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 AI informed thresholds to send alerts when irrigation is needed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Role-based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Support separate interfaces and permissions for both manager and worker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Dashboard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Provide a responsive web interface for real-time monitoring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Plant Health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 AI to determine the health status of the plant and advice to maintain health</w:t>
            </w:r>
          </w:p>
        </w:tc>
      </w:tr>
    </w:tbl>
    <w:p w:rsidR="00000000" w:rsidDel="00000000" w:rsidP="00000000" w:rsidRDefault="00000000" w:rsidRPr="00000000" w14:paraId="0000009A">
      <w:pPr>
        <w:spacing w:after="0" w:line="240" w:lineRule="auto"/>
        <w:ind w:firstLine="720"/>
        <w:rPr/>
      </w:pPr>
      <w:r w:rsidDel="00000000" w:rsidR="00000000" w:rsidRPr="00000000">
        <w:rPr>
          <w:rtl w:val="0"/>
        </w:rPr>
      </w:r>
    </w:p>
    <w:bookmarkStart w:colFirst="0" w:colLast="0" w:name="gq2wt9deyc26" w:id="5"/>
    <w:bookmarkEnd w:id="5"/>
    <w:p w:rsidR="00000000" w:rsidDel="00000000" w:rsidP="00000000" w:rsidRDefault="00000000" w:rsidRPr="00000000" w14:paraId="0000009B">
      <w:pPr>
        <w:spacing w:after="20" w:before="20" w:line="240" w:lineRule="auto"/>
        <w:jc w:val="both"/>
        <w:rPr>
          <w:rFonts w:ascii="Calibri" w:cs="Calibri" w:eastAsia="Calibri" w:hAnsi="Calibri"/>
          <w:i w:val="1"/>
        </w:rPr>
      </w:pPr>
      <w:r w:rsidDel="00000000" w:rsidR="00000000" w:rsidRPr="00000000">
        <w:rPr>
          <w:b w:val="1"/>
          <w:rtl w:val="0"/>
        </w:rPr>
        <w:t xml:space="preserve"> 3.2.</w:t>
      </w:r>
      <w:r w:rsidDel="00000000" w:rsidR="00000000" w:rsidRPr="00000000">
        <w:rPr>
          <w:rFonts w:ascii="Calibri" w:cs="Calibri" w:eastAsia="Calibri" w:hAnsi="Calibri"/>
          <w:b w:val="1"/>
          <w:i w:val="1"/>
          <w:rtl w:val="0"/>
        </w:rPr>
        <w:t xml:space="preserve"> NFR </w:t>
      </w:r>
      <w:r w:rsidDel="00000000" w:rsidR="00000000" w:rsidRPr="00000000">
        <w:rPr>
          <w:rFonts w:ascii="Calibri" w:cs="Calibri" w:eastAsia="Calibri" w:hAnsi="Calibri"/>
          <w:i w:val="1"/>
          <w:rtl w:val="0"/>
        </w:rPr>
        <w:t xml:space="preserve">Requirements</w:t>
      </w:r>
      <w:r w:rsidDel="00000000" w:rsidR="00000000" w:rsidRPr="00000000">
        <w:rPr>
          <w:rFonts w:ascii="Calibri" w:cs="Calibri" w:eastAsia="Calibri" w:hAnsi="Calibri"/>
          <w:b w:val="1"/>
          <w:i w:val="1"/>
          <w:rtl w:val="0"/>
        </w:rPr>
        <w:t xml:space="preserve">:</w:t>
      </w:r>
      <w:r w:rsidDel="00000000" w:rsidR="00000000" w:rsidRPr="00000000">
        <w:rPr>
          <w:rtl w:val="0"/>
        </w:rPr>
      </w:r>
    </w:p>
    <w:p w:rsidR="00000000" w:rsidDel="00000000" w:rsidP="00000000" w:rsidRDefault="00000000" w:rsidRPr="00000000" w14:paraId="0000009C">
      <w:pPr>
        <w:spacing w:line="240" w:lineRule="auto"/>
        <w:jc w:val="both"/>
        <w:rPr/>
      </w:pPr>
      <w:r w:rsidDel="00000000" w:rsidR="00000000" w:rsidRPr="00000000">
        <w:rPr>
          <w:rtl w:val="0"/>
        </w:rPr>
      </w:r>
    </w:p>
    <w:p w:rsidR="00000000" w:rsidDel="00000000" w:rsidP="00000000" w:rsidRDefault="00000000" w:rsidRPr="00000000" w14:paraId="0000009D">
      <w:pPr>
        <w:spacing w:after="240" w:before="240" w:line="240" w:lineRule="auto"/>
        <w:jc w:val="both"/>
        <w:rPr/>
      </w:pPr>
      <w:r w:rsidDel="00000000" w:rsidR="00000000" w:rsidRPr="00000000">
        <w:rPr>
          <w:rtl w:val="0"/>
        </w:rPr>
        <w:t xml:space="preserve">The smart irrigation system was developed in alignment with a set of non-functional requirements (NFRs) that ensure high system quality, continuous uptime, rapid performance, and long-term scalability. These requirements address overall system behavior rather than specific features, focusing on stability, reliability, maintainability, and readiness for future AI-powered extensions. The system was built to operate reliably under field conditions, maintain consistent cloud communication, and deliver real-time dashboard updates. Its modular software architecture allows for seamless future enhancements and adaptability to evolving user and environmental needs.</w:t>
      </w:r>
    </w:p>
    <w:p w:rsidR="00000000" w:rsidDel="00000000" w:rsidP="00000000" w:rsidRDefault="00000000" w:rsidRPr="00000000" w14:paraId="0000009E">
      <w:pPr>
        <w:spacing w:after="240" w:before="240" w:line="240" w:lineRule="auto"/>
        <w:jc w:val="both"/>
        <w:rPr>
          <w:b w:val="1"/>
        </w:rPr>
      </w:pPr>
      <w:r w:rsidDel="00000000" w:rsidR="00000000" w:rsidRPr="00000000">
        <w:rPr>
          <w:rtl w:val="0"/>
        </w:rPr>
        <w:t xml:space="preserve">      In addition, emphasis was placed on security and data integrity to safeguard sensitive agricultural data and ensure trust in the platform’s automated decisions. Performance optimizations were incorporated to ensure smooth user experiences, even in low-bandwidth rural areas. Collectively, these non-functional considerations contribute to a robust, future-proof solution capable of supporting both small-scale and industrial farming operations.</w:t>
      </w:r>
      <w:r w:rsidDel="00000000" w:rsidR="00000000" w:rsidRPr="00000000">
        <w:rPr>
          <w:rtl w:val="0"/>
        </w:rPr>
      </w:r>
    </w:p>
    <w:p w:rsidR="00000000" w:rsidDel="00000000" w:rsidP="00000000" w:rsidRDefault="00000000" w:rsidRPr="00000000" w14:paraId="0000009F">
      <w:pPr>
        <w:spacing w:after="20" w:before="20" w:line="240" w:lineRule="auto"/>
        <w:jc w:val="both"/>
        <w:rPr>
          <w:b w:val="1"/>
        </w:rPr>
      </w:pPr>
      <w:r w:rsidDel="00000000" w:rsidR="00000000" w:rsidRPr="00000000">
        <w:rPr>
          <w:rtl w:val="0"/>
        </w:rPr>
      </w:r>
    </w:p>
    <w:p w:rsidR="00000000" w:rsidDel="00000000" w:rsidP="00000000" w:rsidRDefault="00000000" w:rsidRPr="00000000" w14:paraId="000000A0">
      <w:pPr>
        <w:spacing w:after="20" w:before="20" w:line="240" w:lineRule="auto"/>
        <w:jc w:val="both"/>
        <w:rPr>
          <w:b w:val="1"/>
        </w:rPr>
      </w:pPr>
      <w:r w:rsidDel="00000000" w:rsidR="00000000" w:rsidRPr="00000000">
        <w:rPr>
          <w:rtl w:val="0"/>
        </w:rPr>
      </w:r>
    </w:p>
    <w:p w:rsidR="00000000" w:rsidDel="00000000" w:rsidP="00000000" w:rsidRDefault="00000000" w:rsidRPr="00000000" w14:paraId="000000A1">
      <w:pPr>
        <w:spacing w:line="240" w:lineRule="auto"/>
        <w:jc w:val="both"/>
        <w:rPr/>
      </w:pPr>
      <w:r w:rsidDel="00000000" w:rsidR="00000000" w:rsidRPr="00000000">
        <w:rPr>
          <w:b w:val="1"/>
          <w:rtl w:val="0"/>
        </w:rPr>
        <w:t xml:space="preserve">Table 3</w:t>
      </w:r>
      <w:r w:rsidDel="00000000" w:rsidR="00000000" w:rsidRPr="00000000">
        <w:rPr>
          <w:b w:val="1"/>
          <w:rtl w:val="0"/>
          <w:rPrChange w:author="Naomi Shpigel" w:id="5" w:date="2025-07-30T19:04:42Z">
            <w:rPr/>
          </w:rPrChange>
        </w:rPr>
        <w:t xml:space="preserve"> su</w:t>
      </w:r>
      <w:r w:rsidDel="00000000" w:rsidR="00000000" w:rsidRPr="00000000">
        <w:rPr>
          <w:rtl w:val="0"/>
        </w:rPr>
        <w:t xml:space="preserve">mmarizes the system’s non-functional requirements and their impact on performance, reliability, and overall robustness.</w:t>
      </w:r>
    </w:p>
    <w:p w:rsidR="00000000" w:rsidDel="00000000" w:rsidP="00000000" w:rsidRDefault="00000000" w:rsidRPr="00000000" w14:paraId="000000A2">
      <w:pPr>
        <w:spacing w:line="240" w:lineRule="auto"/>
        <w:jc w:val="both"/>
        <w:rPr>
          <w:ins w:author="Naomi Shpigel" w:id="6" w:date="2025-07-30T19:04:48Z"/>
        </w:rPr>
      </w:pPr>
      <w:ins w:author="Naomi Shpigel" w:id="6" w:date="2025-07-30T19:04:48Z">
        <w:r w:rsidDel="00000000" w:rsidR="00000000" w:rsidRPr="00000000">
          <w:rPr>
            <w:rtl w:val="0"/>
          </w:rPr>
        </w:r>
      </w:ins>
    </w:p>
    <w:p w:rsidR="00000000" w:rsidDel="00000000" w:rsidP="00000000" w:rsidRDefault="00000000" w:rsidRPr="00000000" w14:paraId="000000A3">
      <w:pPr>
        <w:spacing w:line="240" w:lineRule="auto"/>
        <w:jc w:val="both"/>
        <w:rPr>
          <w:ins w:author="Naomi Shpigel" w:id="6" w:date="2025-07-30T19:04:48Z"/>
        </w:rPr>
      </w:pPr>
      <w:ins w:author="Naomi Shpigel" w:id="6" w:date="2025-07-30T19:04:48Z">
        <w:r w:rsidDel="00000000" w:rsidR="00000000" w:rsidRPr="00000000">
          <w:rPr>
            <w:rtl w:val="0"/>
          </w:rPr>
        </w:r>
      </w:ins>
    </w:p>
    <w:p w:rsidR="00000000" w:rsidDel="00000000" w:rsidP="00000000" w:rsidRDefault="00000000" w:rsidRPr="00000000" w14:paraId="000000A4">
      <w:pPr>
        <w:spacing w:line="240" w:lineRule="auto"/>
        <w:jc w:val="center"/>
        <w:rPr/>
        <w:pPrChange w:author="Naomi Shpigel" w:id="0" w:date="2025-07-30T19:05:03Z">
          <w:pPr>
            <w:spacing w:line="240" w:lineRule="auto"/>
            <w:jc w:val="both"/>
          </w:pPr>
        </w:pPrChange>
      </w:pPr>
      <w:ins w:author="Naomi Shpigel" w:id="6" w:date="2025-07-30T19:04:48Z">
        <w:r w:rsidDel="00000000" w:rsidR="00000000" w:rsidRPr="00000000">
          <w:rPr>
            <w:b w:val="1"/>
            <w:rtl w:val="0"/>
            <w:rPrChange w:author="Naomi Shpigel" w:id="7" w:date="2025-07-30T19:04:48Z">
              <w:rPr/>
            </w:rPrChange>
          </w:rPr>
          <w:t xml:space="preserve">Table 3. System non-functional requirements </w:t>
        </w:r>
      </w:ins>
      <w:r w:rsidDel="00000000" w:rsidR="00000000" w:rsidRPr="00000000">
        <w:rPr>
          <w:rtl w:val="0"/>
        </w:rPr>
      </w:r>
    </w:p>
    <w:tbl>
      <w:tblPr>
        <w:tblStyle w:val="Table3"/>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3333333333335"/>
        <w:gridCol w:w="3016.3333333333335"/>
        <w:gridCol w:w="3016.3333333333335"/>
        <w:tblGridChange w:id="0">
          <w:tblGrid>
            <w:gridCol w:w="3016.3333333333335"/>
            <w:gridCol w:w="3016.3333333333335"/>
            <w:gridCol w:w="3016.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pPr>
            <w:r w:rsidDel="00000000" w:rsidR="00000000" w:rsidRPr="00000000">
              <w:rPr>
                <w:rtl w:val="0"/>
              </w:rPr>
              <w:t xml:space="preserve">FR Requirement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both"/>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pPr>
            <w:r w:rsidDel="00000000" w:rsidR="00000000" w:rsidRPr="00000000">
              <w:rPr>
                <w:rtl w:val="0"/>
              </w:rPr>
              <w:t xml:space="preserve">Scalability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pPr>
            <w:r w:rsidDel="00000000" w:rsidR="00000000" w:rsidRPr="00000000">
              <w:rPr>
                <w:rtl w:val="0"/>
              </w:rPr>
              <w:t xml:space="preserve">Design to support more sensors ,users and additional AI modules.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jc w:val="both"/>
              <w:rPr/>
            </w:pPr>
            <w:r w:rsidDel="00000000" w:rsidR="00000000" w:rsidRPr="00000000">
              <w:rPr>
                <w:rtl w:val="0"/>
              </w:rPr>
              <w:t xml:space="preserve">Reliability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jc w:val="both"/>
              <w:rPr/>
            </w:pPr>
            <w:r w:rsidDel="00000000" w:rsidR="00000000" w:rsidRPr="00000000">
              <w:rPr>
                <w:rtl w:val="0"/>
              </w:rPr>
              <w:t xml:space="preserve">System operates with minimal downtime and consistent sensor-cloud connection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both"/>
              <w:rPr/>
            </w:pPr>
            <w:r w:rsidDel="00000000" w:rsidR="00000000" w:rsidRPr="00000000">
              <w:rPr>
                <w:rtl w:val="0"/>
              </w:rPr>
              <w:t xml:space="preserve">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pPr>
            <w:r w:rsidDel="00000000" w:rsidR="00000000" w:rsidRPr="00000000">
              <w:rPr>
                <w:rtl w:val="0"/>
              </w:rPr>
              <w:t xml:space="preserve">Interface updates in real-time with response time &lt;2ms.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pPr>
            <w:r w:rsidDel="00000000" w:rsidR="00000000" w:rsidRPr="00000000">
              <w:rPr>
                <w:rtl w:val="0"/>
              </w:rPr>
              <w:t xml:space="preserve">Maintainability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pPr>
            <w:r w:rsidDel="00000000" w:rsidR="00000000" w:rsidRPr="00000000">
              <w:rPr>
                <w:rtl w:val="0"/>
              </w:rPr>
              <w:t xml:space="preserve">Modular architecture enables easy integration of future ai modules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pPr>
            <w:r w:rsidDel="00000000" w:rsidR="00000000" w:rsidRPr="00000000">
              <w:rPr>
                <w:rtl w:val="0"/>
              </w:rPr>
              <w:t xml:space="preserve">AI Integration Readiness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pPr>
            <w:r w:rsidDel="00000000" w:rsidR="00000000" w:rsidRPr="00000000">
              <w:rPr>
                <w:rtl w:val="0"/>
              </w:rPr>
              <w:t xml:space="preserve">Backend structure supports future AI modules for predictive analytics.</w:t>
            </w:r>
          </w:p>
        </w:tc>
      </w:tr>
    </w:tbl>
    <w:p w:rsidR="00000000" w:rsidDel="00000000" w:rsidP="00000000" w:rsidRDefault="00000000" w:rsidRPr="00000000" w14:paraId="000000B7">
      <w:pPr>
        <w:spacing w:line="240" w:lineRule="auto"/>
        <w:ind w:left="0" w:firstLine="0"/>
        <w:rPr/>
      </w:pPr>
      <w:r w:rsidDel="00000000" w:rsidR="00000000" w:rsidRPr="00000000">
        <w:rPr>
          <w:rtl w:val="0"/>
        </w:rPr>
      </w:r>
    </w:p>
    <w:p w:rsidR="00000000" w:rsidDel="00000000" w:rsidP="00000000" w:rsidRDefault="00000000" w:rsidRPr="00000000" w14:paraId="000000B8">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9">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A">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B">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C">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D">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E">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BF">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C0">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C1">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C2">
      <w:pPr>
        <w:spacing w:line="240" w:lineRule="auto"/>
        <w:ind w:left="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4</w:t>
      </w:r>
      <w:bookmarkStart w:colFirst="0" w:colLast="0" w:name="4bk4up2ybsvc" w:id="6"/>
      <w:bookmarkEnd w:id="6"/>
      <w:r w:rsidDel="00000000" w:rsidR="00000000" w:rsidRPr="00000000">
        <w:rPr>
          <w:rFonts w:ascii="Calibri" w:cs="Calibri" w:eastAsia="Calibri" w:hAnsi="Calibri"/>
          <w:b w:val="1"/>
          <w:i w:val="1"/>
          <w:rtl w:val="0"/>
        </w:rPr>
        <w:t xml:space="preserve">.System  software Architecture</w:t>
      </w:r>
    </w:p>
    <w:p w:rsidR="00000000" w:rsidDel="00000000" w:rsidP="00000000" w:rsidRDefault="00000000" w:rsidRPr="00000000" w14:paraId="000000C3">
      <w:pPr>
        <w:spacing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C4">
      <w:pPr>
        <w:spacing w:line="240" w:lineRule="auto"/>
        <w:ind w:left="0" w:firstLine="0"/>
        <w:jc w:val="both"/>
        <w:rPr/>
      </w:pPr>
      <w:r w:rsidDel="00000000" w:rsidR="00000000" w:rsidRPr="00000000">
        <w:rPr>
          <w:rtl w:val="0"/>
        </w:rPr>
        <w:t xml:space="preserve">The following diagram illustrates the software architecture of the smart irrigation system, organized into four main layers: the Sensor Layer, Edge Layer, Cloud Layer, and Application Layer. Each layer is responsible for a different stage in the data processing flow – from collecting environmental data in the field to presenting insights through a smart management interface. This modular structure ensures smooth data transmission, informed decision-making, and efficient system operation.</w:t>
      </w:r>
    </w:p>
    <w:p w:rsidR="00000000" w:rsidDel="00000000" w:rsidP="00000000" w:rsidRDefault="00000000" w:rsidRPr="00000000" w14:paraId="000000C5">
      <w:pPr>
        <w:spacing w:after="240" w:before="240" w:lineRule="auto"/>
        <w:rPr>
          <w:b w:val="1"/>
        </w:rPr>
      </w:pPr>
      <w:r w:rsidDel="00000000" w:rsidR="00000000" w:rsidRPr="00000000">
        <w:rPr/>
        <w:drawing>
          <wp:inline distB="114300" distT="114300" distL="114300" distR="114300">
            <wp:extent cx="5745600" cy="4254500"/>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45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240" w:lineRule="auto"/>
        <w:jc w:val="center"/>
        <w:rPr/>
      </w:pPr>
      <w:r w:rsidDel="00000000" w:rsidR="00000000" w:rsidRPr="00000000">
        <w:rPr>
          <w:b w:val="1"/>
          <w:rtl w:val="0"/>
        </w:rPr>
        <w:t xml:space="preserve">Figure 1</w:t>
      </w:r>
      <w:r w:rsidDel="00000000" w:rsidR="00000000" w:rsidRPr="00000000">
        <w:rPr>
          <w:rtl w:val="0"/>
        </w:rPr>
        <w:t xml:space="preserve"> illustrates the overall architecture of the system, outlining the interaction between its hardware components, cloud infrastructure, and user interfaces.</w:t>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line="24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4</w:t>
      </w:r>
      <w:bookmarkStart w:colFirst="0" w:colLast="0" w:name="n3s51df92vk" w:id="7"/>
      <w:bookmarkEnd w:id="7"/>
      <w:r w:rsidDel="00000000" w:rsidR="00000000" w:rsidRPr="00000000">
        <w:rPr>
          <w:rFonts w:ascii="Calibri" w:cs="Calibri" w:eastAsia="Calibri" w:hAnsi="Calibri"/>
          <w:b w:val="1"/>
          <w:i w:val="1"/>
          <w:rtl w:val="0"/>
        </w:rPr>
        <w:t xml:space="preserve">.1.System  hardware Architecture</w:t>
      </w:r>
    </w:p>
    <w:p w:rsidR="00000000" w:rsidDel="00000000" w:rsidP="00000000" w:rsidRDefault="00000000" w:rsidRPr="00000000" w14:paraId="000000CA">
      <w:pPr>
        <w:spacing w:line="24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CB">
      <w:pPr>
        <w:spacing w:line="240" w:lineRule="auto"/>
        <w:jc w:val="both"/>
        <w:rPr/>
      </w:pPr>
      <w:commentRangeStart w:id="1"/>
      <w:r w:rsidDel="00000000" w:rsidR="00000000" w:rsidRPr="00000000">
        <w:rPr/>
        <mc:AlternateContent>
          <mc:Choice Requires="wpg">
            <w:drawing>
              <wp:inline distB="114300" distT="114300" distL="114300" distR="114300">
                <wp:extent cx="5648325" cy="2643515"/>
                <wp:effectExtent b="0" l="0" r="0" t="0"/>
                <wp:docPr id="1" name=""/>
                <a:graphic>
                  <a:graphicData uri="http://schemas.microsoft.com/office/word/2010/wordprocessingGroup">
                    <wpg:wgp>
                      <wpg:cNvGrpSpPr/>
                      <wpg:grpSpPr>
                        <a:xfrm>
                          <a:off x="0" y="142875"/>
                          <a:ext cx="5648325" cy="2643515"/>
                          <a:chOff x="0" y="142875"/>
                          <a:chExt cx="7028025" cy="5429250"/>
                        </a:xfrm>
                      </wpg:grpSpPr>
                      <pic:pic>
                        <pic:nvPicPr>
                          <pic:cNvPr id="2" name="Shape 2"/>
                          <pic:cNvPicPr preferRelativeResize="0"/>
                        </pic:nvPicPr>
                        <pic:blipFill>
                          <a:blip r:embed="rId21">
                            <a:alphaModFix/>
                          </a:blip>
                          <a:stretch>
                            <a:fillRect/>
                          </a:stretch>
                        </pic:blipFill>
                        <pic:spPr>
                          <a:xfrm>
                            <a:off x="152400" y="152400"/>
                            <a:ext cx="5206202" cy="5410198"/>
                          </a:xfrm>
                          <a:prstGeom prst="rect">
                            <a:avLst/>
                          </a:prstGeom>
                          <a:noFill/>
                          <a:ln cap="flat" cmpd="sng" w="9525">
                            <a:solidFill>
                              <a:srgbClr val="000000"/>
                            </a:solidFill>
                            <a:prstDash val="solid"/>
                            <a:round/>
                            <a:headEnd len="med" w="med" type="none"/>
                            <a:tailEnd len="med" w="med" type="none"/>
                          </a:ln>
                        </pic:spPr>
                      </pic:pic>
                      <wps:wsp>
                        <wps:cNvSpPr/>
                        <wps:cNvPr id="3" name="Shape 3"/>
                        <wps:spPr>
                          <a:xfrm>
                            <a:off x="2851300" y="4264550"/>
                            <a:ext cx="801900" cy="8424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3653200" y="4005650"/>
                            <a:ext cx="2405700" cy="680100"/>
                          </a:xfrm>
                          <a:prstGeom prst="straightConnector1">
                            <a:avLst/>
                          </a:prstGeom>
                          <a:noFill/>
                          <a:ln cap="flat" cmpd="sng" w="952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92175" y="4112300"/>
                            <a:ext cx="1248600" cy="50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125575" y="3310425"/>
                            <a:ext cx="1228200" cy="578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1399700" y="356400"/>
                            <a:ext cx="954000" cy="23043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343750" y="610175"/>
                            <a:ext cx="3369900" cy="91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48475" y="2132825"/>
                            <a:ext cx="2060700" cy="1553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6058900" y="3746875"/>
                            <a:ext cx="954000" cy="6294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Sensor Controller</w:t>
                              </w:r>
                            </w:p>
                          </w:txbxContent>
                        </wps:txbx>
                        <wps:bodyPr anchorCtr="0" anchor="t" bIns="91425" lIns="91425" spcFirstLastPara="1" rIns="91425" wrap="square" tIns="91425">
                          <a:noAutofit/>
                        </wps:bodyPr>
                      </wps:wsp>
                      <wps:wsp>
                        <wps:cNvSpPr txBox="1"/>
                        <wps:cNvPr id="13" name="Shape 13"/>
                        <wps:spPr>
                          <a:xfrm>
                            <a:off x="140975" y="3594575"/>
                            <a:ext cx="751200" cy="62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6" name="Shape 6"/>
                        <wps:spPr>
                          <a:xfrm>
                            <a:off x="-61825" y="3888950"/>
                            <a:ext cx="954000" cy="548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Distance</w:t>
                              </w:r>
                              <w:r w:rsidDel="00000000" w:rsidR="00000000" w:rsidRPr="00000000">
                                <w:rPr>
                                  <w:rFonts w:ascii="Arial" w:cs="Arial" w:eastAsia="Arial" w:hAnsi="Arial"/>
                                  <w:b w:val="0"/>
                                  <w:i w:val="0"/>
                                  <w:smallCaps w:val="0"/>
                                  <w:strike w:val="0"/>
                                  <w:color w:val="000000"/>
                                  <w:sz w:val="28"/>
                                  <w:vertAlign w:val="baseline"/>
                                </w:rPr>
                                <w:t xml:space="preserve"> Sensor</w:t>
                              </w:r>
                            </w:p>
                          </w:txbxContent>
                        </wps:txbx>
                        <wps:bodyPr anchorCtr="0" anchor="t" bIns="91425" lIns="91425" spcFirstLastPara="1" rIns="91425" wrap="square" tIns="91425">
                          <a:noAutofit/>
                        </wps:bodyPr>
                      </wps:wsp>
                      <wps:wsp>
                        <wps:cNvSpPr txBox="1"/>
                        <wps:cNvPr id="8" name="Shape 8"/>
                        <wps:spPr>
                          <a:xfrm>
                            <a:off x="-61825" y="2945025"/>
                            <a:ext cx="1187400" cy="7308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Temprature Sensor</w:t>
                              </w:r>
                            </w:p>
                          </w:txbxContent>
                        </wps:txbx>
                        <wps:bodyPr anchorCtr="0" anchor="t" bIns="91425" lIns="91425" spcFirstLastPara="1" rIns="91425" wrap="square" tIns="91425">
                          <a:noAutofit/>
                        </wps:bodyPr>
                      </wps:wsp>
                      <wps:wsp>
                        <wps:cNvSpPr txBox="1"/>
                        <wps:cNvPr id="14" name="Shape 14"/>
                        <wps:spPr>
                          <a:xfrm>
                            <a:off x="39575" y="1452725"/>
                            <a:ext cx="751200" cy="680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Light Sensor</w:t>
                              </w:r>
                            </w:p>
                          </w:txbxContent>
                        </wps:txbx>
                        <wps:bodyPr anchorCtr="0" anchor="t" bIns="91425" lIns="91425" spcFirstLastPara="1" rIns="91425" wrap="square" tIns="91425">
                          <a:noAutofit/>
                        </wps:bodyPr>
                      </wps:wsp>
                      <wps:wsp>
                        <wps:cNvSpPr txBox="1"/>
                        <wps:cNvPr id="15" name="Shape 15"/>
                        <wps:spPr>
                          <a:xfrm>
                            <a:off x="5713750" y="503050"/>
                            <a:ext cx="984600" cy="548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Humidity Sensor</w:t>
                              </w:r>
                            </w:p>
                          </w:txbxContent>
                        </wps:txbx>
                        <wps:bodyPr anchorCtr="0" anchor="t" bIns="91425" lIns="91425" spcFirstLastPara="1" rIns="91425" wrap="square" tIns="91425">
                          <a:noAutofit/>
                        </wps:bodyPr>
                      </wps:wsp>
                      <wps:wsp>
                        <wps:cNvSpPr/>
                        <wps:cNvPr id="16" name="Shape 16"/>
                        <wps:spPr>
                          <a:xfrm>
                            <a:off x="2759950" y="985775"/>
                            <a:ext cx="1654500" cy="2304300"/>
                          </a:xfrm>
                          <a:prstGeom prst="roundRect">
                            <a:avLst>
                              <a:gd fmla="val 16667" name="adj"/>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414450" y="2137925"/>
                            <a:ext cx="1806900" cy="15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8" name="Shape 18"/>
                        <wps:spPr>
                          <a:xfrm>
                            <a:off x="6221350" y="1825825"/>
                            <a:ext cx="801900" cy="784200"/>
                          </a:xfrm>
                          <a:prstGeom prst="rect">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Electric Handle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648325" cy="2643515"/>
                <wp:effectExtent b="0" l="0" r="0" t="0"/>
                <wp:docPr id="1"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5648325" cy="2643515"/>
                        </a:xfrm>
                        <a:prstGeom prst="rect"/>
                        <a:ln/>
                      </pic:spPr>
                    </pic:pic>
                  </a:graphicData>
                </a:graphic>
              </wp:inline>
            </w:drawing>
          </mc:Fallback>
        </mc:AlternateConten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C">
      <w:pPr>
        <w:spacing w:line="240" w:lineRule="auto"/>
        <w:jc w:val="both"/>
        <w:rPr/>
      </w:pPr>
      <w:r w:rsidDel="00000000" w:rsidR="00000000" w:rsidRPr="00000000">
        <w:rPr>
          <w:rtl w:val="0"/>
        </w:rPr>
      </w:r>
    </w:p>
    <w:p w:rsidR="00000000" w:rsidDel="00000000" w:rsidP="00000000" w:rsidRDefault="00000000" w:rsidRPr="00000000" w14:paraId="000000CD">
      <w:pPr>
        <w:spacing w:after="20" w:before="20" w:line="240" w:lineRule="auto"/>
        <w:jc w:val="center"/>
        <w:rPr>
          <w:b w:val="1"/>
        </w:rPr>
      </w:pPr>
      <w:r w:rsidDel="00000000" w:rsidR="00000000" w:rsidRPr="00000000">
        <w:rPr>
          <w:rtl w:val="0"/>
        </w:rPr>
      </w:r>
    </w:p>
    <w:p w:rsidR="00000000" w:rsidDel="00000000" w:rsidP="00000000" w:rsidRDefault="00000000" w:rsidRPr="00000000" w14:paraId="000000CE">
      <w:pPr>
        <w:spacing w:line="240" w:lineRule="auto"/>
        <w:jc w:val="both"/>
        <w:rPr/>
      </w:pPr>
      <w:r w:rsidDel="00000000" w:rsidR="00000000" w:rsidRPr="00000000">
        <w:rPr>
          <w:rtl w:val="0"/>
        </w:rPr>
      </w:r>
    </w:p>
    <w:p w:rsidR="00000000" w:rsidDel="00000000" w:rsidP="00000000" w:rsidRDefault="00000000" w:rsidRPr="00000000" w14:paraId="000000CF">
      <w:pPr>
        <w:spacing w:line="240" w:lineRule="auto"/>
        <w:jc w:val="both"/>
        <w:rPr/>
      </w:pPr>
      <w:r w:rsidDel="00000000" w:rsidR="00000000" w:rsidRPr="00000000">
        <w:rPr>
          <w:rtl w:val="0"/>
        </w:rPr>
      </w:r>
    </w:p>
    <w:p w:rsidR="00000000" w:rsidDel="00000000" w:rsidP="00000000" w:rsidRDefault="00000000" w:rsidRPr="00000000" w14:paraId="000000D0">
      <w:pPr>
        <w:spacing w:after="20" w:before="20" w:line="240" w:lineRule="auto"/>
        <w:jc w:val="both"/>
        <w:rPr/>
      </w:pPr>
      <w:r w:rsidDel="00000000" w:rsidR="00000000" w:rsidRPr="00000000">
        <w:rPr>
          <w:b w:val="1"/>
          <w:rtl w:val="0"/>
        </w:rPr>
        <w:t xml:space="preserve">Figure 2</w:t>
      </w:r>
      <w:r w:rsidDel="00000000" w:rsidR="00000000" w:rsidRPr="00000000">
        <w:rPr>
          <w:rtl w:val="0"/>
        </w:rPr>
        <w:t xml:space="preserve"> shows the robotic platform developed as part of the smart irrigation system. The robot was built in collaboration with a team of mechanical engineers who worked alongside us to design a structure tailored for precise integration of environmental sensors.</w:t>
        <w:br w:type="textWrapping"/>
        <w:t xml:space="preserve">      The sensors are mounted directly on the robot, allowing it to collect field data while in motion. The robot is controlled manually via an external joystick, and one of the controllers shown in the diagram is responsible for translating joystick commands into motor movement.</w:t>
      </w:r>
    </w:p>
    <w:p w:rsidR="00000000" w:rsidDel="00000000" w:rsidP="00000000" w:rsidRDefault="00000000" w:rsidRPr="00000000" w14:paraId="000000D1">
      <w:pPr>
        <w:spacing w:after="20" w:before="20" w:line="240" w:lineRule="auto"/>
        <w:jc w:val="both"/>
        <w:rPr/>
      </w:pPr>
      <w:r w:rsidDel="00000000" w:rsidR="00000000" w:rsidRPr="00000000">
        <w:rPr>
          <w:rtl w:val="0"/>
        </w:rPr>
        <w:t xml:space="preserve">The key components labeled in the image include:</w:t>
      </w:r>
    </w:p>
    <w:p w:rsidR="00000000" w:rsidDel="00000000" w:rsidP="00000000" w:rsidRDefault="00000000" w:rsidRPr="00000000" w14:paraId="000000D2">
      <w:pPr>
        <w:numPr>
          <w:ilvl w:val="0"/>
          <w:numId w:val="58"/>
        </w:numPr>
        <w:spacing w:after="20" w:before="20" w:line="240" w:lineRule="auto"/>
        <w:ind w:left="720" w:hanging="360"/>
        <w:jc w:val="both"/>
        <w:rPr/>
      </w:pPr>
      <w:r w:rsidDel="00000000" w:rsidR="00000000" w:rsidRPr="00000000">
        <w:rPr>
          <w:rtl w:val="0"/>
        </w:rPr>
        <w:t xml:space="preserve">Light Sensor – Measures ambient light intensity in the field.</w:t>
        <w:br w:type="textWrapping"/>
      </w:r>
    </w:p>
    <w:p w:rsidR="00000000" w:rsidDel="00000000" w:rsidP="00000000" w:rsidRDefault="00000000" w:rsidRPr="00000000" w14:paraId="000000D3">
      <w:pPr>
        <w:numPr>
          <w:ilvl w:val="0"/>
          <w:numId w:val="58"/>
        </w:numPr>
        <w:spacing w:after="20" w:before="20" w:line="240" w:lineRule="auto"/>
        <w:ind w:left="720" w:hanging="360"/>
        <w:jc w:val="both"/>
        <w:rPr/>
      </w:pPr>
      <w:r w:rsidDel="00000000" w:rsidR="00000000" w:rsidRPr="00000000">
        <w:rPr>
          <w:rtl w:val="0"/>
        </w:rPr>
        <w:t xml:space="preserve">Temperature Sensor – Measures soil and air temperature for environmental monitoring and decision-making.</w:t>
        <w:br w:type="textWrapping"/>
      </w:r>
    </w:p>
    <w:p w:rsidR="00000000" w:rsidDel="00000000" w:rsidP="00000000" w:rsidRDefault="00000000" w:rsidRPr="00000000" w14:paraId="000000D4">
      <w:pPr>
        <w:numPr>
          <w:ilvl w:val="0"/>
          <w:numId w:val="58"/>
        </w:numPr>
        <w:spacing w:after="20" w:before="20" w:line="240" w:lineRule="auto"/>
        <w:ind w:left="720" w:hanging="360"/>
        <w:jc w:val="both"/>
        <w:rPr/>
      </w:pPr>
      <w:r w:rsidDel="00000000" w:rsidR="00000000" w:rsidRPr="00000000">
        <w:rPr>
          <w:rtl w:val="0"/>
        </w:rPr>
        <w:t xml:space="preserve">Distance Sensor – Measures the distance in front of the robot and supports spatial awareness and accurate sensor placement.</w:t>
        <w:br w:type="textWrapping"/>
      </w:r>
    </w:p>
    <w:p w:rsidR="00000000" w:rsidDel="00000000" w:rsidP="00000000" w:rsidRDefault="00000000" w:rsidRPr="00000000" w14:paraId="000000D5">
      <w:pPr>
        <w:numPr>
          <w:ilvl w:val="0"/>
          <w:numId w:val="58"/>
        </w:numPr>
        <w:spacing w:after="20" w:before="20" w:line="240" w:lineRule="auto"/>
        <w:ind w:left="720" w:hanging="360"/>
        <w:jc w:val="both"/>
        <w:rPr/>
      </w:pPr>
      <w:r w:rsidDel="00000000" w:rsidR="00000000" w:rsidRPr="00000000">
        <w:rPr>
          <w:rtl w:val="0"/>
        </w:rPr>
        <w:t xml:space="preserve">Humidity Sensor – Detects soil moisture levels, essential for determining irrigation needs.</w:t>
        <w:br w:type="textWrapping"/>
      </w:r>
    </w:p>
    <w:p w:rsidR="00000000" w:rsidDel="00000000" w:rsidP="00000000" w:rsidRDefault="00000000" w:rsidRPr="00000000" w14:paraId="000000D6">
      <w:pPr>
        <w:numPr>
          <w:ilvl w:val="0"/>
          <w:numId w:val="58"/>
        </w:numPr>
        <w:spacing w:after="20" w:before="20" w:line="240" w:lineRule="auto"/>
        <w:ind w:left="720" w:hanging="360"/>
        <w:jc w:val="both"/>
        <w:rPr/>
      </w:pPr>
      <w:r w:rsidDel="00000000" w:rsidR="00000000" w:rsidRPr="00000000">
        <w:rPr>
          <w:rtl w:val="0"/>
        </w:rPr>
        <w:t xml:space="preserve">Electric Handle – A motorized mechanical arm that positions the sensors into the ground.</w:t>
        <w:br w:type="textWrapping"/>
      </w:r>
    </w:p>
    <w:p w:rsidR="00000000" w:rsidDel="00000000" w:rsidP="00000000" w:rsidRDefault="00000000" w:rsidRPr="00000000" w14:paraId="000000D7">
      <w:pPr>
        <w:numPr>
          <w:ilvl w:val="0"/>
          <w:numId w:val="58"/>
        </w:numPr>
        <w:spacing w:after="20" w:before="20" w:line="240" w:lineRule="auto"/>
        <w:ind w:left="720" w:hanging="360"/>
        <w:jc w:val="both"/>
        <w:rPr/>
      </w:pPr>
      <w:r w:rsidDel="00000000" w:rsidR="00000000" w:rsidRPr="00000000">
        <w:rPr>
          <w:rtl w:val="0"/>
        </w:rPr>
        <w:t xml:space="preserve">Sensor Controller – Collects data from all sensors and transmits it to the cloud system.</w:t>
        <w:br w:type="textWrapping"/>
      </w:r>
    </w:p>
    <w:p w:rsidR="00000000" w:rsidDel="00000000" w:rsidP="00000000" w:rsidRDefault="00000000" w:rsidRPr="00000000" w14:paraId="000000D8">
      <w:pPr>
        <w:numPr>
          <w:ilvl w:val="0"/>
          <w:numId w:val="58"/>
        </w:numPr>
        <w:spacing w:after="20" w:before="20" w:line="240" w:lineRule="auto"/>
        <w:ind w:left="720" w:hanging="360"/>
        <w:jc w:val="both"/>
        <w:rPr/>
      </w:pPr>
      <w:r w:rsidDel="00000000" w:rsidR="00000000" w:rsidRPr="00000000">
        <w:rPr>
          <w:rtl w:val="0"/>
        </w:rPr>
        <w:t xml:space="preserve">Joystick Motion Controller – Controls the robot’s movement based on input from the external joystick.</w:t>
        <w:br w:type="textWrapping"/>
      </w:r>
    </w:p>
    <w:p w:rsidR="00000000" w:rsidDel="00000000" w:rsidP="00000000" w:rsidRDefault="00000000" w:rsidRPr="00000000" w14:paraId="000000D9">
      <w:pPr>
        <w:spacing w:after="20" w:before="20" w:line="240" w:lineRule="auto"/>
        <w:jc w:val="both"/>
        <w:rPr/>
      </w:pPr>
      <w:r w:rsidDel="00000000" w:rsidR="00000000" w:rsidRPr="00000000">
        <w:rPr>
          <w:rtl w:val="0"/>
        </w:rPr>
        <w:t xml:space="preserve">This integrated, modular setup enables efficient, accurate data collection in real agricultural environments, providing flexibility and control during field operation.</w:t>
      </w:r>
    </w:p>
    <w:p w:rsidR="00000000" w:rsidDel="00000000" w:rsidP="00000000" w:rsidRDefault="00000000" w:rsidRPr="00000000" w14:paraId="000000DA">
      <w:pPr>
        <w:spacing w:line="240" w:lineRule="auto"/>
        <w:jc w:val="both"/>
        <w:rPr/>
      </w:pPr>
      <w:r w:rsidDel="00000000" w:rsidR="00000000" w:rsidRPr="00000000">
        <w:rPr>
          <w:rtl w:val="0"/>
        </w:rPr>
      </w:r>
    </w:p>
    <w:p w:rsidR="00000000" w:rsidDel="00000000" w:rsidP="00000000" w:rsidRDefault="00000000" w:rsidRPr="00000000" w14:paraId="000000DB">
      <w:pPr>
        <w:pStyle w:val="Heading3"/>
        <w:keepNext w:val="0"/>
        <w:keepLines w:val="0"/>
        <w:spacing w:before="280" w:line="240" w:lineRule="auto"/>
        <w:rPr>
          <w:rFonts w:ascii="Calibri" w:cs="Calibri" w:eastAsia="Calibri" w:hAnsi="Calibri"/>
          <w:b w:val="1"/>
          <w:i w:val="1"/>
          <w:color w:val="000000"/>
          <w:sz w:val="22"/>
          <w:szCs w:val="22"/>
        </w:rPr>
      </w:pPr>
      <w:bookmarkStart w:colFirst="0" w:colLast="0" w:name="_edh13jkeng" w:id="9"/>
      <w:bookmarkEnd w:id="9"/>
      <w:r w:rsidDel="00000000" w:rsidR="00000000" w:rsidRPr="00000000">
        <w:rPr>
          <w:rFonts w:ascii="Calibri" w:cs="Calibri" w:eastAsia="Calibri" w:hAnsi="Calibri"/>
          <w:b w:val="1"/>
          <w:i w:val="1"/>
          <w:color w:val="000000"/>
          <w:sz w:val="22"/>
          <w:szCs w:val="22"/>
          <w:rtl w:val="0"/>
        </w:rPr>
        <w:t xml:space="preserve">5</w:t>
      </w:r>
      <w:bookmarkStart w:colFirst="0" w:colLast="0" w:name="h9dsz49acov" w:id="8"/>
      <w:bookmarkEnd w:id="8"/>
      <w:r w:rsidDel="00000000" w:rsidR="00000000" w:rsidRPr="00000000">
        <w:rPr>
          <w:rFonts w:ascii="Calibri" w:cs="Calibri" w:eastAsia="Calibri" w:hAnsi="Calibri"/>
          <w:b w:val="1"/>
          <w:i w:val="1"/>
          <w:color w:val="000000"/>
          <w:sz w:val="22"/>
          <w:szCs w:val="22"/>
          <w:rtl w:val="0"/>
        </w:rPr>
        <w:t xml:space="preserve">.Features Implemented</w:t>
      </w:r>
    </w:p>
    <w:p w:rsidR="00000000" w:rsidDel="00000000" w:rsidP="00000000" w:rsidRDefault="00000000" w:rsidRPr="00000000" w14:paraId="000000DC">
      <w:pPr>
        <w:spacing w:after="240" w:before="240" w:line="240" w:lineRule="auto"/>
        <w:jc w:val="both"/>
        <w:rPr/>
      </w:pPr>
      <w:r w:rsidDel="00000000" w:rsidR="00000000" w:rsidRPr="00000000">
        <w:rPr>
          <w:rtl w:val="0"/>
        </w:rPr>
        <w:t xml:space="preserve">The system integrates smart agricultural technology with cloud computing and real-time control, enabling precise, efficient irrigation management. The following features were fully implemented and tested on a live farm environment, demonstrating the system’s robustness, usability, and impact.</w:t>
      </w:r>
    </w:p>
    <w:p w:rsidR="00000000" w:rsidDel="00000000" w:rsidP="00000000" w:rsidRDefault="00000000" w:rsidRPr="00000000" w14:paraId="000000DD">
      <w:pPr>
        <w:numPr>
          <w:ilvl w:val="0"/>
          <w:numId w:val="8"/>
        </w:numPr>
        <w:spacing w:after="0" w:afterAutospacing="0" w:before="240" w:line="240" w:lineRule="auto"/>
        <w:ind w:left="720" w:hanging="360"/>
        <w:jc w:val="both"/>
        <w:rPr>
          <w:u w:val="none"/>
        </w:rPr>
      </w:pPr>
      <w:r w:rsidDel="00000000" w:rsidR="00000000" w:rsidRPr="00000000">
        <w:rPr>
          <w:b w:val="1"/>
          <w:rtl w:val="0"/>
        </w:rPr>
        <w:t xml:space="preserve">Real-Time Sensor Monitoring</w:t>
        <w:br w:type="textWrapping"/>
      </w:r>
      <w:r w:rsidDel="00000000" w:rsidR="00000000" w:rsidRPr="00000000">
        <w:rPr>
          <w:rtl w:val="0"/>
        </w:rPr>
        <w:t xml:space="preserve"> Live soil humidity and temperature data is displayed instantly on the dashboard via Firebase sync.</w:t>
        <w:br w:type="textWrapping"/>
      </w:r>
    </w:p>
    <w:p w:rsidR="00000000" w:rsidDel="00000000" w:rsidP="00000000" w:rsidRDefault="00000000" w:rsidRPr="00000000" w14:paraId="000000DE">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Robotic Sensor Deployment</w:t>
        <w:br w:type="textWrapping"/>
      </w:r>
      <w:r w:rsidDel="00000000" w:rsidR="00000000" w:rsidRPr="00000000">
        <w:rPr>
          <w:rtl w:val="0"/>
        </w:rPr>
        <w:t xml:space="preserve"> Sensors are physically placed and adjusted in the field using a mobile robotic platform, ensuring accurate placement and flexible scalability.</w:t>
        <w:br w:type="textWrapping"/>
      </w:r>
    </w:p>
    <w:p w:rsidR="00000000" w:rsidDel="00000000" w:rsidP="00000000" w:rsidRDefault="00000000" w:rsidRPr="00000000" w14:paraId="000000DF">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Weather Forecast Integration (AI-Enhanced)</w:t>
        <w:br w:type="textWrapping"/>
      </w:r>
      <w:r w:rsidDel="00000000" w:rsidR="00000000" w:rsidRPr="00000000">
        <w:rPr>
          <w:rtl w:val="0"/>
        </w:rPr>
        <w:t xml:space="preserve"> External forecast data is fetched and cross-referenced with real-time soil data to support </w:t>
      </w:r>
      <w:r w:rsidDel="00000000" w:rsidR="00000000" w:rsidRPr="00000000">
        <w:rPr>
          <w:b w:val="1"/>
          <w:rtl w:val="0"/>
        </w:rPr>
        <w:t xml:space="preserve">predictive irrigation planning</w:t>
      </w:r>
      <w:r w:rsidDel="00000000" w:rsidR="00000000" w:rsidRPr="00000000">
        <w:rPr>
          <w:rtl w:val="0"/>
        </w:rPr>
        <w:t xml:space="preserve">.</w:t>
        <w:br w:type="textWrapping"/>
      </w:r>
    </w:p>
    <w:p w:rsidR="00000000" w:rsidDel="00000000" w:rsidP="00000000" w:rsidRDefault="00000000" w:rsidRPr="00000000" w14:paraId="000000E0">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Smart Alert System</w:t>
        <w:br w:type="textWrapping"/>
      </w:r>
      <w:r w:rsidDel="00000000" w:rsidR="00000000" w:rsidRPr="00000000">
        <w:rPr>
          <w:rtl w:val="0"/>
        </w:rPr>
        <w:t xml:space="preserve"> Alerts are triggered only when environmental thresholds are crossed </w:t>
      </w:r>
      <w:r w:rsidDel="00000000" w:rsidR="00000000" w:rsidRPr="00000000">
        <w:rPr>
          <w:i w:val="1"/>
          <w:rtl w:val="0"/>
        </w:rPr>
        <w:t xml:space="preserve">and</w:t>
      </w:r>
      <w:r w:rsidDel="00000000" w:rsidR="00000000" w:rsidRPr="00000000">
        <w:rPr>
          <w:rtl w:val="0"/>
        </w:rPr>
        <w:t xml:space="preserve"> no rain is expected — leveraging AI logic for </w:t>
      </w:r>
      <w:r w:rsidDel="00000000" w:rsidR="00000000" w:rsidRPr="00000000">
        <w:rPr>
          <w:b w:val="1"/>
          <w:rtl w:val="0"/>
        </w:rPr>
        <w:t xml:space="preserve">intelligent decision-making</w:t>
      </w:r>
      <w:r w:rsidDel="00000000" w:rsidR="00000000" w:rsidRPr="00000000">
        <w:rPr>
          <w:rtl w:val="0"/>
        </w:rPr>
        <w:t xml:space="preserve">.</w:t>
        <w:br w:type="textWrapping"/>
      </w:r>
    </w:p>
    <w:p w:rsidR="00000000" w:rsidDel="00000000" w:rsidP="00000000" w:rsidRDefault="00000000" w:rsidRPr="00000000" w14:paraId="000000E1">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Manual Irrigation Control</w:t>
        <w:br w:type="textWrapping"/>
      </w:r>
      <w:r w:rsidDel="00000000" w:rsidR="00000000" w:rsidRPr="00000000">
        <w:rPr>
          <w:rtl w:val="0"/>
        </w:rPr>
        <w:t xml:space="preserve"> Farm managers can activate or stop irrigation with a single click via the web interface, offering override capability even in AI-based decisions.</w:t>
        <w:br w:type="textWrapping"/>
      </w:r>
    </w:p>
    <w:p w:rsidR="00000000" w:rsidDel="00000000" w:rsidP="00000000" w:rsidRDefault="00000000" w:rsidRPr="00000000" w14:paraId="000000E2">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Role-Based Access</w:t>
        <w:br w:type="textWrapping"/>
      </w:r>
      <w:r w:rsidDel="00000000" w:rsidR="00000000" w:rsidRPr="00000000">
        <w:rPr>
          <w:rtl w:val="0"/>
        </w:rPr>
        <w:t xml:space="preserve"> Two interfaces exist: one for farm managers (with full control and analytics) and one for workers (limited control and data visibility).</w:t>
        <w:br w:type="textWrapping"/>
      </w:r>
    </w:p>
    <w:p w:rsidR="00000000" w:rsidDel="00000000" w:rsidP="00000000" w:rsidRDefault="00000000" w:rsidRPr="00000000" w14:paraId="000000E3">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Secure Authentication</w:t>
        <w:br w:type="textWrapping"/>
      </w:r>
      <w:r w:rsidDel="00000000" w:rsidR="00000000" w:rsidRPr="00000000">
        <w:rPr>
          <w:rtl w:val="0"/>
        </w:rPr>
        <w:t xml:space="preserve"> Firebase authentication ensures only authorized users can access system controls and sensitive data.</w:t>
        <w:br w:type="textWrapping"/>
      </w:r>
    </w:p>
    <w:p w:rsidR="00000000" w:rsidDel="00000000" w:rsidP="00000000" w:rsidRDefault="00000000" w:rsidRPr="00000000" w14:paraId="000000E4">
      <w:pPr>
        <w:numPr>
          <w:ilvl w:val="0"/>
          <w:numId w:val="8"/>
        </w:numPr>
        <w:spacing w:after="0" w:afterAutospacing="0" w:before="0" w:beforeAutospacing="0" w:line="240" w:lineRule="auto"/>
        <w:ind w:left="720" w:hanging="360"/>
        <w:jc w:val="both"/>
        <w:rPr>
          <w:u w:val="none"/>
        </w:rPr>
      </w:pPr>
      <w:r w:rsidDel="00000000" w:rsidR="00000000" w:rsidRPr="00000000">
        <w:rPr>
          <w:b w:val="1"/>
          <w:rtl w:val="0"/>
        </w:rPr>
        <w:t xml:space="preserve">Live Dashboard Interface</w:t>
        <w:br w:type="textWrapping"/>
      </w:r>
      <w:r w:rsidDel="00000000" w:rsidR="00000000" w:rsidRPr="00000000">
        <w:rPr>
          <w:rtl w:val="0"/>
        </w:rPr>
        <w:t xml:space="preserve"> Built with React and Tailwind CSS, the UI displays sensor data, weather forecasts, irrigation history, and alert logs in real-time.</w:t>
        <w:br w:type="textWrapping"/>
      </w:r>
    </w:p>
    <w:p w:rsidR="00000000" w:rsidDel="00000000" w:rsidP="00000000" w:rsidRDefault="00000000" w:rsidRPr="00000000" w14:paraId="000000E5">
      <w:pPr>
        <w:numPr>
          <w:ilvl w:val="0"/>
          <w:numId w:val="8"/>
        </w:numPr>
        <w:spacing w:after="240" w:before="0" w:beforeAutospacing="0" w:line="240" w:lineRule="auto"/>
        <w:ind w:left="720" w:hanging="360"/>
        <w:jc w:val="both"/>
        <w:rPr>
          <w:u w:val="none"/>
        </w:rPr>
      </w:pPr>
      <w:r w:rsidDel="00000000" w:rsidR="00000000" w:rsidRPr="00000000">
        <w:rPr>
          <w:b w:val="1"/>
          <w:rtl w:val="0"/>
        </w:rPr>
        <w:t xml:space="preserve">Modular Design for Future AI Additions</w:t>
        <w:br w:type="textWrapping"/>
      </w:r>
      <w:r w:rsidDel="00000000" w:rsidR="00000000" w:rsidRPr="00000000">
        <w:rPr>
          <w:rtl w:val="0"/>
        </w:rPr>
        <w:t xml:space="preserve"> The backend is structured to easily incorporate additional AI modules (e.g., water consumption prediction, anomaly detection).</w:t>
      </w:r>
    </w:p>
    <w:p w:rsidR="00000000" w:rsidDel="00000000" w:rsidP="00000000" w:rsidRDefault="00000000" w:rsidRPr="00000000" w14:paraId="000000E6">
      <w:pPr>
        <w:spacing w:after="240" w:before="240" w:line="240" w:lineRule="auto"/>
        <w:ind w:left="720" w:firstLine="0"/>
        <w:jc w:val="both"/>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240" w:lineRule="auto"/>
        <w:ind w:left="0" w:firstLine="0"/>
        <w:jc w:val="both"/>
        <w:rPr>
          <w:rFonts w:ascii="Calibri" w:cs="Calibri" w:eastAsia="Calibri" w:hAnsi="Calibri"/>
          <w:b w:val="1"/>
          <w:i w:val="1"/>
          <w:color w:val="000000"/>
          <w:sz w:val="22"/>
          <w:szCs w:val="22"/>
        </w:rPr>
      </w:pPr>
      <w:bookmarkStart w:colFirst="0" w:colLast="0" w:name="_92ytd19soi2w" w:id="11"/>
      <w:bookmarkEnd w:id="11"/>
      <w:r w:rsidDel="00000000" w:rsidR="00000000" w:rsidRPr="00000000">
        <w:rPr>
          <w:rFonts w:ascii="Calibri" w:cs="Calibri" w:eastAsia="Calibri" w:hAnsi="Calibri"/>
          <w:b w:val="1"/>
          <w:i w:val="1"/>
          <w:color w:val="000000"/>
          <w:sz w:val="22"/>
          <w:szCs w:val="22"/>
          <w:rtl w:val="0"/>
        </w:rPr>
        <w:t xml:space="preserve">6</w:t>
      </w:r>
      <w:bookmarkStart w:colFirst="0" w:colLast="0" w:name="2563yecbr4l" w:id="10"/>
      <w:bookmarkEnd w:id="10"/>
      <w:r w:rsidDel="00000000" w:rsidR="00000000" w:rsidRPr="00000000">
        <w:rPr>
          <w:rFonts w:ascii="Calibri" w:cs="Calibri" w:eastAsia="Calibri" w:hAnsi="Calibri"/>
          <w:b w:val="1"/>
          <w:i w:val="1"/>
          <w:color w:val="000000"/>
          <w:sz w:val="22"/>
          <w:szCs w:val="22"/>
          <w:rtl w:val="0"/>
        </w:rPr>
        <w:t xml:space="preserve">.Testing &amp; Evaluation</w:t>
      </w:r>
    </w:p>
    <w:p w:rsidR="00000000" w:rsidDel="00000000" w:rsidP="00000000" w:rsidRDefault="00000000" w:rsidRPr="00000000" w14:paraId="000000E8">
      <w:pPr>
        <w:pStyle w:val="Heading3"/>
        <w:keepNext w:val="0"/>
        <w:keepLines w:val="0"/>
        <w:spacing w:before="280" w:line="240" w:lineRule="auto"/>
        <w:ind w:left="0" w:firstLine="0"/>
        <w:jc w:val="both"/>
        <w:rPr>
          <w:sz w:val="22"/>
          <w:szCs w:val="22"/>
        </w:rPr>
      </w:pPr>
      <w:bookmarkStart w:colFirst="0" w:colLast="0" w:name="_sjzrjjh31rrs" w:id="12"/>
      <w:bookmarkEnd w:id="12"/>
      <w:r w:rsidDel="00000000" w:rsidR="00000000" w:rsidRPr="00000000">
        <w:rPr>
          <w:sz w:val="22"/>
          <w:szCs w:val="22"/>
          <w:rtl w:val="0"/>
        </w:rPr>
        <w:t xml:space="preserve">The system was tested for usability, reliability, and performance through structured test cases and real-world interactions with users, including the farm owner and student testers. The evaluation focused on verifying real-time data synchronization between sensors and the dashboard, the accuracy of smart alerts that rely on forecast and threshold fusion, and the correct enforcement of user roles and permissions. Additional testing confirmed that manual override of irrigation functions worked as intended and that the system maintained stable operation during extended live use in a farm environment.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keepNext w:val="0"/>
        <w:keepLines w:val="0"/>
        <w:spacing w:after="20" w:before="20" w:line="240" w:lineRule="auto"/>
        <w:ind w:left="0" w:firstLine="0"/>
        <w:jc w:val="both"/>
        <w:rPr>
          <w:rFonts w:ascii="Calibri" w:cs="Calibri" w:eastAsia="Calibri" w:hAnsi="Calibri"/>
          <w:b w:val="1"/>
          <w:i w:val="1"/>
          <w:sz w:val="22"/>
          <w:szCs w:val="22"/>
        </w:rPr>
      </w:pPr>
      <w:bookmarkStart w:colFirst="0" w:colLast="0" w:name="_3seilt3m1wm9" w:id="14"/>
      <w:bookmarkEnd w:id="14"/>
      <w:r w:rsidDel="00000000" w:rsidR="00000000" w:rsidRPr="00000000">
        <w:rPr>
          <w:rFonts w:ascii="Calibri" w:cs="Calibri" w:eastAsia="Calibri" w:hAnsi="Calibri"/>
          <w:b w:val="1"/>
          <w:i w:val="1"/>
          <w:sz w:val="22"/>
          <w:szCs w:val="22"/>
          <w:rtl w:val="0"/>
        </w:rPr>
        <w:t xml:space="preserve">6</w:t>
      </w:r>
      <w:bookmarkStart w:colFirst="0" w:colLast="0" w:name="kzozww903ieu" w:id="13"/>
      <w:bookmarkEnd w:id="13"/>
      <w:r w:rsidDel="00000000" w:rsidR="00000000" w:rsidRPr="00000000">
        <w:rPr>
          <w:rFonts w:ascii="Calibri" w:cs="Calibri" w:eastAsia="Calibri" w:hAnsi="Calibri"/>
          <w:b w:val="1"/>
          <w:i w:val="1"/>
          <w:sz w:val="22"/>
          <w:szCs w:val="22"/>
          <w:rtl w:val="0"/>
        </w:rPr>
        <w:t xml:space="preserve">.1.</w:t>
      </w:r>
      <w:r w:rsidDel="00000000" w:rsidR="00000000" w:rsidRPr="00000000">
        <w:rPr>
          <w:rFonts w:ascii="Calibri" w:cs="Calibri" w:eastAsia="Calibri" w:hAnsi="Calibri"/>
          <w:b w:val="1"/>
          <w:i w:val="1"/>
          <w:sz w:val="22"/>
          <w:szCs w:val="22"/>
          <w:rtl w:val="0"/>
        </w:rPr>
        <w:t xml:space="preserve">Testing Results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after="20" w:before="20" w:line="240" w:lineRule="auto"/>
        <w:jc w:val="both"/>
        <w:rPr/>
      </w:pPr>
      <w:r w:rsidDel="00000000" w:rsidR="00000000" w:rsidRPr="00000000">
        <w:rPr>
          <w:rtl w:val="0"/>
        </w:rPr>
        <w:t xml:space="preserve">Three users completed the SUS questionnaire, with a particular focus on the AI-related aspects of the system. The AI-specific average score was </w:t>
      </w:r>
      <w:r w:rsidDel="00000000" w:rsidR="00000000" w:rsidRPr="00000000">
        <w:rPr>
          <w:b w:val="1"/>
          <w:rtl w:val="0"/>
        </w:rPr>
        <w:t xml:space="preserve">90/100</w:t>
      </w:r>
      <w:r w:rsidDel="00000000" w:rsidR="00000000" w:rsidRPr="00000000">
        <w:rPr>
          <w:rtl w:val="0"/>
        </w:rPr>
        <w:t xml:space="preserve">, indicating excellent usability and clarity in how the AI-supported decisions were delivered. Participants reported that the system’s recommendations were transparent, context-aware, and helpful for effective decision-making. Overall, the feedback reflected a high level of trust in the system’s ability to combine sensor data and forecast information to support smart irrigation. The consistent real-time performance, intuitive interface, and meaningful alert logic contributed to positive user experiences across both technical and non-technical participants.</w:t>
      </w:r>
    </w:p>
    <w:p w:rsidR="00000000" w:rsidDel="00000000" w:rsidP="00000000" w:rsidRDefault="00000000" w:rsidRPr="00000000" w14:paraId="000000ED">
      <w:pPr>
        <w:spacing w:after="20" w:before="20" w:line="240" w:lineRule="auto"/>
        <w:jc w:val="both"/>
        <w:rPr/>
      </w:pPr>
      <w:r w:rsidDel="00000000" w:rsidR="00000000" w:rsidRPr="00000000">
        <w:rPr>
          <w:rtl w:val="0"/>
        </w:rPr>
      </w:r>
    </w:p>
    <w:p w:rsidR="00000000" w:rsidDel="00000000" w:rsidP="00000000" w:rsidRDefault="00000000" w:rsidRPr="00000000" w14:paraId="000000EE">
      <w:pPr>
        <w:spacing w:after="20" w:before="20" w:line="240" w:lineRule="auto"/>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6</w:t>
      </w:r>
      <w:bookmarkStart w:colFirst="0" w:colLast="0" w:name="jcfjbbfsmh2v" w:id="15"/>
      <w:bookmarkEnd w:id="15"/>
      <w:r w:rsidDel="00000000" w:rsidR="00000000" w:rsidRPr="00000000">
        <w:rPr>
          <w:rFonts w:ascii="Calibri" w:cs="Calibri" w:eastAsia="Calibri" w:hAnsi="Calibri"/>
          <w:b w:val="1"/>
          <w:i w:val="1"/>
          <w:rtl w:val="0"/>
        </w:rPr>
        <w:t xml:space="preserve">.2.Insights &amp; Validation from user’s feedbacks</w:t>
      </w:r>
    </w:p>
    <w:p w:rsidR="00000000" w:rsidDel="00000000" w:rsidP="00000000" w:rsidRDefault="00000000" w:rsidRPr="00000000" w14:paraId="000000EF">
      <w:pPr>
        <w:spacing w:after="20" w:before="20" w:line="240" w:lineRule="auto"/>
        <w:jc w:val="both"/>
        <w:rPr>
          <w:b w:val="1"/>
          <w:i w:val="1"/>
        </w:rPr>
      </w:pPr>
      <w:r w:rsidDel="00000000" w:rsidR="00000000" w:rsidRPr="00000000">
        <w:rPr>
          <w:rtl w:val="0"/>
        </w:rPr>
      </w:r>
    </w:p>
    <w:p w:rsidR="00000000" w:rsidDel="00000000" w:rsidP="00000000" w:rsidRDefault="00000000" w:rsidRPr="00000000" w14:paraId="000000F0">
      <w:pPr>
        <w:spacing w:after="20" w:before="20" w:line="240" w:lineRule="auto"/>
        <w:jc w:val="both"/>
        <w:rPr>
          <w:i w:val="1"/>
        </w:rPr>
      </w:pPr>
      <w:r w:rsidDel="00000000" w:rsidR="00000000" w:rsidRPr="00000000">
        <w:rPr>
          <w:b w:val="1"/>
          <w:rtl w:val="0"/>
        </w:rPr>
        <w:t xml:space="preserve">🌱 </w:t>
      </w:r>
      <w:r w:rsidDel="00000000" w:rsidR="00000000" w:rsidRPr="00000000">
        <w:rPr>
          <w:b w:val="1"/>
          <w:i w:val="1"/>
          <w:rtl w:val="0"/>
        </w:rPr>
        <w:t xml:space="preserve">"</w:t>
      </w:r>
      <w:r w:rsidDel="00000000" w:rsidR="00000000" w:rsidRPr="00000000">
        <w:rPr>
          <w:i w:val="1"/>
          <w:rtl w:val="0"/>
        </w:rPr>
        <w:t xml:space="preserve">The system’s decisions felt transparent and easy to understand."</w:t>
        <w:br w:type="textWrapping"/>
      </w:r>
    </w:p>
    <w:p w:rsidR="00000000" w:rsidDel="00000000" w:rsidP="00000000" w:rsidRDefault="00000000" w:rsidRPr="00000000" w14:paraId="000000F1">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"I trusted the AI recommendations — they made sense based on the conditions."</w:t>
        <w:br w:type="textWrapping"/>
      </w:r>
    </w:p>
    <w:p w:rsidR="00000000" w:rsidDel="00000000" w:rsidP="00000000" w:rsidRDefault="00000000" w:rsidRPr="00000000" w14:paraId="000000F2">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"Everything worked smoothly — I didn’t need guidance to use the interface."</w:t>
        <w:br w:type="textWrapping"/>
      </w:r>
    </w:p>
    <w:p w:rsidR="00000000" w:rsidDel="00000000" w:rsidP="00000000" w:rsidRDefault="00000000" w:rsidRPr="00000000" w14:paraId="000000F3">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"Combining sensor readings with weather forecasts really helped reduce doubt."</w:t>
        <w:br w:type="textWrapping"/>
      </w:r>
    </w:p>
    <w:p w:rsidR="00000000" w:rsidDel="00000000" w:rsidP="00000000" w:rsidRDefault="00000000" w:rsidRPr="00000000" w14:paraId="000000F4">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"The alerts came at the right time and were easy to act on."</w:t>
        <w:br w:type="textWrapping"/>
      </w:r>
    </w:p>
    <w:p w:rsidR="00000000" w:rsidDel="00000000" w:rsidP="00000000" w:rsidRDefault="00000000" w:rsidRPr="00000000" w14:paraId="000000F5">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"I didn’t feel overwhelmed — the AI made it easier to decide, not harder."</w:t>
        <w:br w:type="textWrapping"/>
      </w:r>
    </w:p>
    <w:p w:rsidR="00000000" w:rsidDel="00000000" w:rsidP="00000000" w:rsidRDefault="00000000" w:rsidRPr="00000000" w14:paraId="000000F6">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"This could actually help real farms — not just a student demo."</w:t>
        <w:br w:type="textWrapping"/>
      </w:r>
    </w:p>
    <w:p w:rsidR="00000000" w:rsidDel="00000000" w:rsidP="00000000" w:rsidRDefault="00000000" w:rsidRPr="00000000" w14:paraId="000000F7">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"The system worked well on my phone, not just desktop."</w:t>
        <w:br w:type="textWrapping"/>
      </w:r>
    </w:p>
    <w:p w:rsidR="00000000" w:rsidDel="00000000" w:rsidP="00000000" w:rsidRDefault="00000000" w:rsidRPr="00000000" w14:paraId="000000F8">
      <w:pPr>
        <w:spacing w:after="20" w:before="20" w:line="240" w:lineRule="auto"/>
        <w:jc w:val="both"/>
        <w:rPr>
          <w:i w:val="1"/>
        </w:rPr>
      </w:pPr>
      <w:r w:rsidDel="00000000" w:rsidR="00000000" w:rsidRPr="00000000">
        <w:rPr>
          <w:rtl w:val="0"/>
        </w:rPr>
        <w:t xml:space="preserve">💡 </w:t>
      </w:r>
      <w:r w:rsidDel="00000000" w:rsidR="00000000" w:rsidRPr="00000000">
        <w:rPr>
          <w:i w:val="1"/>
          <w:rtl w:val="0"/>
        </w:rPr>
        <w:t xml:space="preserve">"Even with no prior experience in agri-tech, I felt confident using it."</w:t>
      </w:r>
    </w:p>
    <w:p w:rsidR="00000000" w:rsidDel="00000000" w:rsidP="00000000" w:rsidRDefault="00000000" w:rsidRPr="00000000" w14:paraId="000000F9">
      <w:pPr>
        <w:spacing w:after="20" w:before="20" w:line="240" w:lineRule="auto"/>
        <w:jc w:val="both"/>
        <w:rPr>
          <w:i w:val="1"/>
        </w:rPr>
      </w:pPr>
      <w:r w:rsidDel="00000000" w:rsidR="00000000" w:rsidRPr="00000000">
        <w:rPr>
          <w:rtl w:val="0"/>
        </w:rPr>
      </w:r>
    </w:p>
    <w:p w:rsidR="00000000" w:rsidDel="00000000" w:rsidP="00000000" w:rsidRDefault="00000000" w:rsidRPr="00000000" w14:paraId="000000FA">
      <w:pPr>
        <w:spacing w:after="240" w:before="240" w:line="240" w:lineRule="auto"/>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6</w:t>
      </w:r>
      <w:bookmarkStart w:colFirst="0" w:colLast="0" w:name="buyj3mxzt27e" w:id="16"/>
      <w:bookmarkEnd w:id="16"/>
      <w:r w:rsidDel="00000000" w:rsidR="00000000" w:rsidRPr="00000000">
        <w:rPr>
          <w:rFonts w:ascii="Calibri" w:cs="Calibri" w:eastAsia="Calibri" w:hAnsi="Calibri"/>
          <w:b w:val="1"/>
          <w:i w:val="1"/>
          <w:rtl w:val="0"/>
        </w:rPr>
        <w:t xml:space="preserve">.3.How Users Rated the Smart Features</w:t>
      </w:r>
    </w:p>
    <w:p w:rsidR="00000000" w:rsidDel="00000000" w:rsidP="00000000" w:rsidRDefault="00000000" w:rsidRPr="00000000" w14:paraId="000000FB">
      <w:pPr>
        <w:spacing w:after="20" w:before="20" w:line="240" w:lineRule="auto"/>
        <w:jc w:val="both"/>
        <w:rPr/>
      </w:pPr>
      <w:r w:rsidDel="00000000" w:rsidR="00000000" w:rsidRPr="00000000">
        <w:rPr>
          <w:rtl w:val="0"/>
        </w:rPr>
        <w:t xml:space="preserve">User ratings for the system’s smart features are summarized in the chart below see Figure 3. The figure illustrates how participants evaluated key aspects such as the transparency of AI decisions, ease of use, support for decision-making, and accessibility via mobile devices. These results provide valuable insights into user satisfaction and help identify both the strengths of the system and areas for further improvement.</w:t>
      </w:r>
    </w:p>
    <w:p w:rsidR="00000000" w:rsidDel="00000000" w:rsidP="00000000" w:rsidRDefault="00000000" w:rsidRPr="00000000" w14:paraId="000000FC">
      <w:pPr>
        <w:spacing w:after="20" w:before="20" w:line="240" w:lineRule="auto"/>
        <w:jc w:val="both"/>
        <w:rPr>
          <w:del w:author="Naomi Shpigel" w:id="9" w:date="2025-07-30T19:05:47Z"/>
        </w:rPr>
      </w:pPr>
      <w:r w:rsidDel="00000000" w:rsidR="00000000" w:rsidRPr="00000000">
        <w:rPr>
          <w:rtl w:val="0"/>
        </w:rPr>
        <w:t xml:space="preserve">Based on these findings, future plans include more precise tuning of irrigation thresholds using larger datasets, improving the placement and depth of sensors for more accurate measurements, and integrating a user feedback mechanism to dynamically adjust irrigation recommendations. Additionally, expanding mobile support and enabling offline functionality are being considered to increase accessibility and efficiency in real-world field conditions.</w:t>
      </w:r>
      <w:del w:author="Naomi Shpigel" w:id="9" w:date="2025-07-30T19:05:47Z">
        <w:r w:rsidDel="00000000" w:rsidR="00000000" w:rsidRPr="00000000">
          <w:rPr>
            <w:rtl w:val="0"/>
          </w:rPr>
        </w:r>
      </w:del>
    </w:p>
    <w:p w:rsidR="00000000" w:rsidDel="00000000" w:rsidP="00000000" w:rsidRDefault="00000000" w:rsidRPr="00000000" w14:paraId="000000FD">
      <w:pPr>
        <w:spacing w:after="20" w:before="20" w:line="240" w:lineRule="auto"/>
        <w:jc w:val="both"/>
        <w:rPr/>
        <w:pPrChange w:author="Naomi Shpigel" w:id="0" w:date="2025-07-30T19:05:47Z">
          <w:pPr>
            <w:spacing w:after="20" w:before="20" w:line="240" w:lineRule="auto"/>
            <w:jc w:val="both"/>
          </w:pPr>
        </w:pPrChange>
      </w:pPr>
      <w:ins w:author="Naomi Shpigel" w:id="9" w:date="2025-07-30T19:05:47Z">
        <w:r w:rsidDel="00000000" w:rsidR="00000000" w:rsidRPr="00000000">
          <w:rPr>
            <w:rtl w:val="0"/>
            <w:rPrChange w:author="Naomi Shpigel" w:id="10" w:date="2025-07-30T19:05:47Z">
              <w:rPr/>
            </w:rPrChange>
          </w:rPr>
          <w:t xml:space="preserve">Figure 3 </w:t>
        </w:r>
        <w:r w:rsidDel="00000000" w:rsidR="00000000" w:rsidRPr="00000000">
          <w:rPr>
            <w:rtl w:val="0"/>
            <w:rPrChange w:author="Naomi Shpigel" w:id="10" w:date="2025-07-30T19:05:47Z">
              <w:rPr/>
            </w:rPrChange>
          </w:rPr>
          <w:t xml:space="preserve">shows the average satisfaction ratings for key smart features of the AI-driven irrigation system, based on user feedback collected during testing</w:t>
        </w:r>
      </w:ins>
      <w:r w:rsidDel="00000000" w:rsidR="00000000" w:rsidRPr="00000000">
        <w:rPr>
          <w:rtl w:val="0"/>
        </w:rPr>
      </w:r>
    </w:p>
    <w:p w:rsidR="00000000" w:rsidDel="00000000" w:rsidP="00000000" w:rsidRDefault="00000000" w:rsidRPr="00000000" w14:paraId="000000FE">
      <w:pPr>
        <w:spacing w:after="20" w:before="20" w:line="240" w:lineRule="auto"/>
        <w:jc w:val="both"/>
        <w:rPr>
          <w:b w:val="1"/>
        </w:rPr>
      </w:pPr>
      <w:commentRangeStart w:id="2"/>
      <w:r w:rsidDel="00000000" w:rsidR="00000000" w:rsidRPr="00000000">
        <w:rPr>
          <w:b w:val="1"/>
        </w:rPr>
        <w:drawing>
          <wp:inline distB="114300" distT="114300" distL="114300" distR="114300">
            <wp:extent cx="5745600" cy="3441700"/>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45600" cy="34417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F">
      <w:pPr>
        <w:spacing w:after="20" w:before="20" w:line="240" w:lineRule="auto"/>
        <w:jc w:val="both"/>
        <w:rPr>
          <w:b w:val="1"/>
        </w:rPr>
      </w:pPr>
      <w:r w:rsidDel="00000000" w:rsidR="00000000" w:rsidRPr="00000000">
        <w:rPr>
          <w:rtl w:val="0"/>
        </w:rPr>
      </w:r>
    </w:p>
    <w:p w:rsidR="00000000" w:rsidDel="00000000" w:rsidP="00000000" w:rsidRDefault="00000000" w:rsidRPr="00000000" w14:paraId="00000100">
      <w:pPr>
        <w:spacing w:after="20" w:before="20" w:line="240" w:lineRule="auto"/>
        <w:jc w:val="center"/>
        <w:rPr>
          <w:b w:val="1"/>
        </w:rPr>
      </w:pPr>
      <w:r w:rsidDel="00000000" w:rsidR="00000000" w:rsidRPr="00000000">
        <w:rPr>
          <w:b w:val="1"/>
          <w:rtl w:val="0"/>
        </w:rPr>
        <w:t xml:space="preserve">  Figure 3 </w:t>
      </w:r>
      <w:ins w:author="Naomi Shpigel" w:id="11" w:date="2025-07-30T19:05:59Z">
        <w:r w:rsidDel="00000000" w:rsidR="00000000" w:rsidRPr="00000000">
          <w:rPr>
            <w:b w:val="1"/>
            <w:rtl w:val="0"/>
          </w:rPr>
          <w:t xml:space="preserve">.</w:t>
        </w:r>
      </w:ins>
      <w:r w:rsidDel="00000000" w:rsidR="00000000" w:rsidRPr="00000000">
        <w:rPr>
          <w:rtl w:val="0"/>
        </w:rPr>
        <w:t xml:space="preserve">Average satisfaction ratings for key smart features</w:t>
      </w:r>
      <w:r w:rsidDel="00000000" w:rsidR="00000000" w:rsidRPr="00000000">
        <w:rPr>
          <w:rtl w:val="0"/>
        </w:rPr>
      </w:r>
    </w:p>
    <w:p w:rsidR="00000000" w:rsidDel="00000000" w:rsidP="00000000" w:rsidRDefault="00000000" w:rsidRPr="00000000" w14:paraId="00000101">
      <w:pPr>
        <w:spacing w:after="240" w:before="240" w:line="240" w:lineRule="auto"/>
        <w:jc w:val="both"/>
        <w:rPr/>
      </w:pPr>
      <w:r w:rsidDel="00000000" w:rsidR="00000000" w:rsidRPr="00000000">
        <w:rPr>
          <w:rtl w:val="0"/>
        </w:rPr>
        <w:t xml:space="preserve">      Based on the feedback summarized in Figure 3, users responded positively to the system's smart features, particularly highlighting ease of use (4.9), transparent AI decisions (4.8), decision-making support (4.8), and confidence for new users (4.7). Trust in AI recommendations and timely alerts also received strong ratings, suggesting that the system effectively supports intuitive, informed, and reliable irrigation decisions. The integration of forecast data with real-time sensor readings was also well-received, reinforcing the platform’s perceived intelligence and responsiveness.</w:t>
      </w:r>
    </w:p>
    <w:p w:rsidR="00000000" w:rsidDel="00000000" w:rsidP="00000000" w:rsidRDefault="00000000" w:rsidRPr="00000000" w14:paraId="00000102">
      <w:pPr>
        <w:spacing w:after="240" w:before="240" w:line="240" w:lineRule="auto"/>
        <w:jc w:val="both"/>
        <w:rPr/>
      </w:pPr>
      <w:r w:rsidDel="00000000" w:rsidR="00000000" w:rsidRPr="00000000">
        <w:rPr>
          <w:rtl w:val="0"/>
        </w:rPr>
        <w:t xml:space="preserve">      However, real-world applicability scored slightly lower (4.5), indicating that while users found the system useful in theory, some practical deployment challenges may still exist—such as sensor calibration or environmental variability. Minor concerns were also raised regarding mobile accessibility, which although rated 4.6, suggests room for further optimization.</w:t>
      </w:r>
    </w:p>
    <w:p w:rsidR="00000000" w:rsidDel="00000000" w:rsidP="00000000" w:rsidRDefault="00000000" w:rsidRPr="00000000" w14:paraId="00000103">
      <w:pPr>
        <w:spacing w:after="240" w:before="240" w:line="240" w:lineRule="auto"/>
        <w:jc w:val="both"/>
        <w:rPr/>
      </w:pPr>
      <w:r w:rsidDel="00000000" w:rsidR="00000000" w:rsidRPr="00000000">
        <w:rPr>
          <w:rtl w:val="0"/>
        </w:rPr>
        <w:t xml:space="preserve">      To address these points and improve the system further, future development will focus on refining sensor placement and depth for more accurate data capture, and enhancing the AI model with larger, more diverse datasets to fine-tune irrigation thresholds. Plans also include introducing an in-app feedback loop to allow dynamic user input, and expanding mobile features with offline support to improve usability in rural areas with limited connectivity.</w:t>
      </w:r>
    </w:p>
    <w:p w:rsidR="00000000" w:rsidDel="00000000" w:rsidP="00000000" w:rsidRDefault="00000000" w:rsidRPr="00000000" w14:paraId="00000104">
      <w:pPr>
        <w:spacing w:after="20" w:before="20" w:line="240" w:lineRule="auto"/>
        <w:jc w:val="both"/>
        <w:rPr>
          <w:b w:val="1"/>
        </w:rPr>
      </w:pPr>
      <w:r w:rsidDel="00000000" w:rsidR="00000000" w:rsidRPr="00000000">
        <w:rPr>
          <w:rtl w:val="0"/>
        </w:rPr>
      </w:r>
    </w:p>
    <w:p w:rsidR="00000000" w:rsidDel="00000000" w:rsidP="00000000" w:rsidRDefault="00000000" w:rsidRPr="00000000" w14:paraId="00000105">
      <w:pPr>
        <w:spacing w:after="20" w:before="20" w:line="240" w:lineRule="auto"/>
        <w:jc w:val="both"/>
        <w:rPr>
          <w:b w:val="1"/>
        </w:rPr>
      </w:pPr>
      <w:r w:rsidDel="00000000" w:rsidR="00000000" w:rsidRPr="00000000">
        <w:rPr>
          <w:rtl w:val="0"/>
        </w:rPr>
      </w:r>
    </w:p>
    <w:p w:rsidR="00000000" w:rsidDel="00000000" w:rsidP="00000000" w:rsidRDefault="00000000" w:rsidRPr="00000000" w14:paraId="00000106">
      <w:pPr>
        <w:spacing w:after="20" w:before="20" w:line="240" w:lineRule="auto"/>
        <w:jc w:val="both"/>
        <w:rPr>
          <w:rFonts w:ascii="Calibri" w:cs="Calibri" w:eastAsia="Calibri" w:hAnsi="Calibri"/>
          <w:b w:val="1"/>
          <w:i w:val="1"/>
        </w:rPr>
      </w:pPr>
      <w:r w:rsidDel="00000000" w:rsidR="00000000" w:rsidRPr="00000000">
        <w:rPr>
          <w:b w:val="1"/>
          <w:rtl w:val="0"/>
        </w:rPr>
        <w:t xml:space="preserve">7</w:t>
      </w:r>
      <w:bookmarkStart w:colFirst="0" w:colLast="0" w:name="aoaai15o47hb" w:id="17"/>
      <w:bookmarkEnd w:id="17"/>
      <w:r w:rsidDel="00000000" w:rsidR="00000000" w:rsidRPr="00000000">
        <w:rPr>
          <w:b w:val="1"/>
          <w:rtl w:val="0"/>
        </w:rPr>
        <w:t xml:space="preserve">.</w:t>
      </w:r>
      <w:r w:rsidDel="00000000" w:rsidR="00000000" w:rsidRPr="00000000">
        <w:rPr>
          <w:rFonts w:ascii="Calibri" w:cs="Calibri" w:eastAsia="Calibri" w:hAnsi="Calibri"/>
          <w:b w:val="1"/>
          <w:i w:val="1"/>
          <w:rtl w:val="0"/>
        </w:rPr>
        <w:t xml:space="preserve">Challenges &amp; Solutions</w:t>
      </w:r>
    </w:p>
    <w:p w:rsidR="00000000" w:rsidDel="00000000" w:rsidP="00000000" w:rsidRDefault="00000000" w:rsidRPr="00000000" w14:paraId="00000107">
      <w:pPr>
        <w:spacing w:after="240" w:before="240" w:line="240" w:lineRule="auto"/>
        <w:jc w:val="both"/>
        <w:rPr/>
      </w:pPr>
      <w:r w:rsidDel="00000000" w:rsidR="00000000" w:rsidRPr="00000000">
        <w:rPr>
          <w:rtl w:val="0"/>
        </w:rPr>
        <w:t xml:space="preserve">During the development of our smart irrigation system, we encountered several significant challenges, both technical and collaborative. One of the primary difficulties stemmed from our lack of mechanical engineering expertise, which limited our ability to understand and troubleshoot the robotic unit intended for autonomous sensor deployment. Despite multiple efforts to activate and test the robot, it remained non-functional, forcing us to simulate sensor data manually and proceed with software-side validation. This limitation, along with communication gaps between our team and the mechanical team, created integration delays and mismatched expectations that were eventually resolved through consistent meetings and shared diagrams.    </w:t>
      </w:r>
    </w:p>
    <w:p w:rsidR="00000000" w:rsidDel="00000000" w:rsidP="00000000" w:rsidRDefault="00000000" w:rsidRPr="00000000" w14:paraId="00000108">
      <w:pPr>
        <w:spacing w:after="240" w:before="240" w:line="240" w:lineRule="auto"/>
        <w:jc w:val="both"/>
        <w:rPr/>
      </w:pPr>
      <w:r w:rsidDel="00000000" w:rsidR="00000000" w:rsidRPr="00000000">
        <w:rPr>
          <w:rtl w:val="0"/>
        </w:rPr>
        <w:t xml:space="preserve">      On the software side, designing an AI-driven alert system that accurately combined real-time sensor data with weather forecasts required trial and error to prevent false triggers. We addressed this by implementing a rule-based logic that factored in both humidity thresholds and rain prediction probabilities. Selecting a reliable weather forecast source was another challenge — we tested both the official Meteorological Service API and Google’s Gemini AI-powered forecast tool, comparing accuracy and data consistency before finalizing our integration. Additionally, Firebase’s real-time data flow occasionally caused synchronization issues, which we mitigated by optimizing listeners and adding fallback logic. Sensor placement depth also posed problems, as deep readings often misrepresented actual root-zone dryness — a challenge we overcame by averaging data from both shallow and deep sensors. Other usability concerns included role confusion between workers and managers, and dashboard complexity for non-technical users. These were addressed by refining permission logic, simplifying the UI, and restructuring the dashboard for clarity.</w:t>
      </w:r>
    </w:p>
    <w:p w:rsidR="00000000" w:rsidDel="00000000" w:rsidP="00000000" w:rsidRDefault="00000000" w:rsidRPr="00000000" w14:paraId="00000109">
      <w:pPr>
        <w:spacing w:after="20" w:before="20" w:line="240" w:lineRule="auto"/>
        <w:ind w:left="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8</w:t>
      </w:r>
      <w:bookmarkStart w:colFirst="0" w:colLast="0" w:name="xvfl0douufnf" w:id="18"/>
      <w:bookmarkEnd w:id="18"/>
      <w:r w:rsidDel="00000000" w:rsidR="00000000" w:rsidRPr="00000000">
        <w:rPr>
          <w:rFonts w:ascii="Calibri" w:cs="Calibri" w:eastAsia="Calibri" w:hAnsi="Calibri"/>
          <w:b w:val="1"/>
          <w:i w:val="1"/>
          <w:rtl w:val="0"/>
        </w:rPr>
        <w:t xml:space="preserve">.User Manual</w:t>
      </w:r>
      <w:r w:rsidDel="00000000" w:rsidR="00000000" w:rsidRPr="00000000">
        <w:rPr>
          <w:rtl w:val="0"/>
        </w:rPr>
      </w:r>
    </w:p>
    <w:p w:rsidR="00000000" w:rsidDel="00000000" w:rsidP="00000000" w:rsidRDefault="00000000" w:rsidRPr="00000000" w14:paraId="0000010A">
      <w:pPr>
        <w:spacing w:after="20" w:before="20" w:line="240" w:lineRule="auto"/>
        <w:ind w:left="0" w:firstLine="0"/>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0B">
      <w:pPr>
        <w:spacing w:after="20" w:before="20" w:line="240" w:lineRule="auto"/>
        <w:ind w:left="0" w:firstLine="0"/>
        <w:jc w:val="both"/>
        <w:rPr/>
      </w:pPr>
      <w:r w:rsidDel="00000000" w:rsidR="00000000" w:rsidRPr="00000000">
        <w:rPr>
          <w:rtl w:val="0"/>
        </w:rPr>
        <w:t xml:space="preserve">This section provides guidance for farm managers and workers on how to interact with the Smart Irrigation System through the web interface.</w:t>
      </w:r>
    </w:p>
    <w:p w:rsidR="00000000" w:rsidDel="00000000" w:rsidP="00000000" w:rsidRDefault="00000000" w:rsidRPr="00000000" w14:paraId="0000010C">
      <w:pPr>
        <w:spacing w:after="20" w:before="20" w:line="240" w:lineRule="auto"/>
        <w:jc w:val="both"/>
        <w:rPr/>
      </w:pPr>
      <w:r w:rsidDel="00000000" w:rsidR="00000000" w:rsidRPr="00000000">
        <w:rPr>
          <w:rtl w:val="0"/>
        </w:rPr>
        <w:t xml:space="preserve">The smart irrigation system was developed to help farmers manage irrigation intelligently, based on real-time data.</w:t>
      </w:r>
    </w:p>
    <w:p w:rsidR="00000000" w:rsidDel="00000000" w:rsidP="00000000" w:rsidRDefault="00000000" w:rsidRPr="00000000" w14:paraId="0000010D">
      <w:pPr>
        <w:spacing w:after="20" w:before="20" w:line="240" w:lineRule="auto"/>
        <w:jc w:val="both"/>
        <w:rPr/>
      </w:pPr>
      <w:r w:rsidDel="00000000" w:rsidR="00000000" w:rsidRPr="00000000">
        <w:rPr>
          <w:rtl w:val="0"/>
        </w:rPr>
        <w:t xml:space="preserve">The system uses underground sensors to measure soil moisture and temperature, combined with weather forecasts, to recommend or automatically trigger irrigation.</w:t>
      </w:r>
    </w:p>
    <w:p w:rsidR="00000000" w:rsidDel="00000000" w:rsidP="00000000" w:rsidRDefault="00000000" w:rsidRPr="00000000" w14:paraId="0000010E">
      <w:pPr>
        <w:spacing w:after="20" w:before="20" w:line="240" w:lineRule="auto"/>
        <w:ind w:left="0" w:firstLine="0"/>
        <w:jc w:val="both"/>
        <w:rPr/>
      </w:pPr>
      <w:r w:rsidDel="00000000" w:rsidR="00000000" w:rsidRPr="00000000">
        <w:rPr>
          <w:rtl w:val="0"/>
        </w:rPr>
        <w:t xml:space="preserve">It includes a user-friendly web interface where users can monitor field conditions, control irrigation, and receive real-time alerts.</w:t>
      </w:r>
    </w:p>
    <w:p w:rsidR="00000000" w:rsidDel="00000000" w:rsidP="00000000" w:rsidRDefault="00000000" w:rsidRPr="00000000" w14:paraId="0000010F">
      <w:pPr>
        <w:spacing w:after="20" w:before="20" w:line="240" w:lineRule="auto"/>
        <w:ind w:left="0" w:firstLine="0"/>
        <w:jc w:val="both"/>
        <w:rPr/>
      </w:pPr>
      <w:r w:rsidDel="00000000" w:rsidR="00000000" w:rsidRPr="00000000">
        <w:rPr>
          <w:rtl w:val="0"/>
        </w:rPr>
      </w:r>
    </w:p>
    <w:p w:rsidR="00000000" w:rsidDel="00000000" w:rsidP="00000000" w:rsidRDefault="00000000" w:rsidRPr="00000000" w14:paraId="00000110">
      <w:pPr>
        <w:spacing w:after="20" w:before="20" w:line="240" w:lineRule="auto"/>
        <w:ind w:left="0" w:firstLine="0"/>
        <w:jc w:val="both"/>
        <w:rPr/>
      </w:pPr>
      <w:r w:rsidDel="00000000" w:rsidR="00000000" w:rsidRPr="00000000">
        <w:rPr>
          <w:b w:val="1"/>
          <w:rtl w:val="0"/>
        </w:rPr>
        <w:t xml:space="preserve">Table 4 </w:t>
      </w:r>
      <w:r w:rsidDel="00000000" w:rsidR="00000000" w:rsidRPr="00000000">
        <w:rPr>
          <w:rtl w:val="0"/>
        </w:rPr>
        <w:t xml:space="preserve">presents the main system screens, detailing their purpose and the user actions available on each interface</w:t>
      </w:r>
    </w:p>
    <w:p w:rsidR="00000000" w:rsidDel="00000000" w:rsidP="00000000" w:rsidRDefault="00000000" w:rsidRPr="00000000" w14:paraId="00000111">
      <w:pPr>
        <w:spacing w:after="20" w:before="20" w:line="240" w:lineRule="auto"/>
        <w:ind w:left="0" w:firstLine="0"/>
        <w:jc w:val="both"/>
        <w:rPr/>
      </w:pPr>
      <w:r w:rsidDel="00000000" w:rsidR="00000000" w:rsidRPr="00000000">
        <w:rPr>
          <w:rtl w:val="0"/>
        </w:rPr>
      </w:r>
    </w:p>
    <w:tbl>
      <w:tblPr>
        <w:tblStyle w:val="Table4"/>
        <w:bidiVisual w:val="1"/>
        <w:tblW w:w="904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6.3333333333335"/>
        <w:gridCol w:w="3016.3333333333335"/>
        <w:gridCol w:w="3016.3333333333335"/>
        <w:tblGridChange w:id="0">
          <w:tblGrid>
            <w:gridCol w:w="3016.3333333333335"/>
            <w:gridCol w:w="3016.3333333333335"/>
            <w:gridCol w:w="3016.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Possible 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20" w:before="20" w:line="240" w:lineRule="auto"/>
              <w:jc w:val="both"/>
              <w:rPr/>
            </w:pPr>
            <w:r w:rsidDel="00000000" w:rsidR="00000000" w:rsidRPr="00000000">
              <w:rPr>
                <w:rtl w:val="0"/>
              </w:rPr>
              <w:t xml:space="preserve">Enter email and password, then proceed to the dashboard.</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bidi w:val="1"/>
              <w:spacing w:after="20" w:before="20" w:line="240" w:lineRule="auto"/>
              <w:jc w:val="both"/>
              <w:rPr/>
            </w:pPr>
            <w:r w:rsidDel="00000000" w:rsidR="00000000" w:rsidRPr="00000000">
              <w:rPr>
                <w:rtl w:val="0"/>
              </w:rPr>
              <w:t xml:space="preserve">Main login mode. Allows users to log in with different permissions (Manager/Worker)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20" w:before="20" w:line="240" w:lineRule="auto"/>
              <w:jc w:val="both"/>
              <w:rPr/>
            </w:pPr>
            <w:r w:rsidDel="00000000" w:rsidR="00000000" w:rsidRPr="00000000">
              <w:rPr>
                <w:rtl w:val="0"/>
              </w:rPr>
              <w:t xml:space="preserve">Login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bidi w:val="1"/>
              <w:spacing w:after="20" w:before="20" w:line="240" w:lineRule="auto"/>
              <w:jc w:val="both"/>
              <w:rPr/>
            </w:pPr>
            <w:r w:rsidDel="00000000" w:rsidR="00000000" w:rsidRPr="00000000">
              <w:rPr>
                <w:rtl w:val="0"/>
              </w:rPr>
              <w:t xml:space="preserve">Quick view, receive alerts, and navigate to other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20" w:before="20" w:line="240" w:lineRule="auto"/>
              <w:jc w:val="both"/>
              <w:rPr/>
            </w:pPr>
            <w:r w:rsidDel="00000000" w:rsidR="00000000" w:rsidRPr="00000000">
              <w:rPr>
                <w:rtl w:val="0"/>
              </w:rPr>
              <w:t xml:space="preserve">Displays real-time sensor data: temperature, air and soil humidity, irrigation status, and weather forecast.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bidi w:val="1"/>
              <w:spacing w:after="20" w:before="20" w:line="240" w:lineRule="auto"/>
              <w:jc w:val="both"/>
              <w:rPr/>
            </w:pPr>
            <w:r w:rsidDel="00000000" w:rsidR="00000000" w:rsidRPr="00000000">
              <w:rPr>
                <w:rtl w:val="0"/>
              </w:rPr>
              <w:t xml:space="preserve">Track trends, detect anomalies, and compare data.</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bidi w:val="1"/>
              <w:spacing w:after="20" w:before="20" w:line="240" w:lineRule="auto"/>
              <w:jc w:val="both"/>
              <w:rPr/>
            </w:pPr>
            <w:r w:rsidDel="00000000" w:rsidR="00000000" w:rsidRPr="00000000">
              <w:rPr>
                <w:rtl w:val="0"/>
              </w:rPr>
              <w:t xml:space="preserve">Displays graphs and data from all sensors — both real-time and historical. Includes filtering by date, area, and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259" w:lineRule="auto"/>
              <w:jc w:val="both"/>
              <w:rPr/>
            </w:pPr>
            <w:r w:rsidDel="00000000" w:rsidR="00000000" w:rsidRPr="00000000">
              <w:rPr>
                <w:rtl w:val="0"/>
              </w:rPr>
              <w:t xml:space="preserve">Sensor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bidi w:val="1"/>
              <w:spacing w:after="20" w:before="20" w:line="240" w:lineRule="auto"/>
              <w:jc w:val="both"/>
              <w:rPr/>
            </w:pPr>
            <w:r w:rsidDel="00000000" w:rsidR="00000000" w:rsidRPr="00000000">
              <w:rPr>
                <w:rtl w:val="0"/>
              </w:rPr>
              <w:t xml:space="preserve">Identifies areas with high irrigation demand using distance-based and sensor-based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bidi w:val="1"/>
              <w:spacing w:after="20" w:before="20" w:line="240" w:lineRule="auto"/>
              <w:jc w:val="both"/>
              <w:rPr/>
            </w:pPr>
            <w:r w:rsidDel="00000000" w:rsidR="00000000" w:rsidRPr="00000000">
              <w:rPr>
                <w:rtl w:val="0"/>
              </w:rPr>
              <w:t xml:space="preserve">Displays the results of PCA and Kriging analysis as an interactive heat map</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Heatmap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bidi w:val="1"/>
              <w:spacing w:after="20" w:before="20" w:line="240" w:lineRule="auto"/>
              <w:jc w:val="both"/>
              <w:rPr/>
            </w:pPr>
            <w:r w:rsidDel="00000000" w:rsidR="00000000" w:rsidRPr="00000000">
              <w:rPr>
                <w:rtl w:val="0"/>
              </w:rPr>
              <w:t xml:space="preserve">Upload an image, receive a health report, and get actionable suggestions (irrigation, fertilization, shading)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bidi w:val="1"/>
              <w:spacing w:after="20" w:before="20" w:line="240" w:lineRule="auto"/>
              <w:jc w:val="both"/>
              <w:rPr/>
            </w:pPr>
            <w:r w:rsidDel="00000000" w:rsidR="00000000" w:rsidRPr="00000000">
              <w:rPr>
                <w:rtl w:val="0"/>
              </w:rPr>
              <w:t xml:space="preserve">Allows uploading a plant image, and the system analyzes its condition using AI and provides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Plant Health Analyzer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bidi w:val="1"/>
              <w:spacing w:after="20" w:before="20" w:line="240" w:lineRule="auto"/>
              <w:jc w:val="both"/>
              <w:rPr/>
            </w:pPr>
            <w:r w:rsidDel="00000000" w:rsidR="00000000" w:rsidRPr="00000000">
              <w:rPr>
                <w:rtl w:val="0"/>
              </w:rPr>
              <w:t xml:space="preserve">Questions about irrigation, problem identification, general agronomic advice, and technical explanations.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bidi w:val="1"/>
              <w:spacing w:after="20" w:before="20" w:line="240" w:lineRule="auto"/>
              <w:jc w:val="both"/>
              <w:rPr/>
            </w:pPr>
            <w:r w:rsidDel="00000000" w:rsidR="00000000" w:rsidRPr="00000000">
              <w:rPr>
                <w:rtl w:val="0"/>
              </w:rPr>
              <w:t xml:space="preserve">An open chat agent (Gemini-based) that responds to the farmer in natural language.</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Farmer Assistant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bidi w:val="1"/>
              <w:spacing w:after="20" w:before="20" w:line="240" w:lineRule="auto"/>
              <w:jc w:val="both"/>
              <w:rPr/>
            </w:pPr>
            <w:r w:rsidDel="00000000" w:rsidR="00000000" w:rsidRPr="00000000">
              <w:rPr>
                <w:rtl w:val="0"/>
              </w:rPr>
              <w:t xml:space="preserve">Edit details, access personal records, and log out.</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bidi w:val="1"/>
              <w:spacing w:after="20" w:before="20" w:line="240" w:lineRule="auto"/>
              <w:jc w:val="both"/>
              <w:rPr/>
            </w:pPr>
            <w:r w:rsidDel="00000000" w:rsidR="00000000" w:rsidRPr="00000000">
              <w:rPr>
                <w:rtl w:val="0"/>
              </w:rPr>
              <w:t xml:space="preserve">Manage account details, log out, and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20" w:before="20" w:line="240" w:lineRule="auto"/>
              <w:jc w:val="both"/>
              <w:rPr/>
            </w:pPr>
            <w:r w:rsidDel="00000000" w:rsidR="00000000" w:rsidRPr="00000000">
              <w:rPr>
                <w:rtl w:val="0"/>
              </w:rPr>
              <w:t xml:space="preserve">User screen</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131">
      <w:pPr>
        <w:spacing w:line="259" w:lineRule="auto"/>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32">
      <w:pPr>
        <w:spacing w:line="259" w:lineRule="auto"/>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33">
      <w:pPr>
        <w:spacing w:line="259" w:lineRule="auto"/>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34">
      <w:pPr>
        <w:spacing w:line="259" w:lineRule="auto"/>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135">
      <w:pPr>
        <w:spacing w:line="259" w:lineRule="auto"/>
        <w:jc w:val="both"/>
        <w:rPr>
          <w:rFonts w:ascii="Calibri" w:cs="Calibri" w:eastAsia="Calibri" w:hAnsi="Calibri"/>
          <w:b w:val="1"/>
          <w:i w:val="1"/>
        </w:rPr>
      </w:pPr>
      <w:r w:rsidDel="00000000" w:rsidR="00000000" w:rsidRPr="00000000">
        <w:rPr>
          <w:rtl w:val="0"/>
        </w:rPr>
      </w:r>
    </w:p>
    <w:bookmarkStart w:colFirst="0" w:colLast="0" w:name="jw15amnulrwz" w:id="19"/>
    <w:bookmarkEnd w:id="19"/>
    <w:p w:rsidR="00000000" w:rsidDel="00000000" w:rsidP="00000000" w:rsidRDefault="00000000" w:rsidRPr="00000000" w14:paraId="00000136">
      <w:pPr>
        <w:spacing w:line="259" w:lineRule="auto"/>
        <w:jc w:val="both"/>
        <w:rPr>
          <w:rFonts w:ascii="Calibri" w:cs="Calibri" w:eastAsia="Calibri" w:hAnsi="Calibri"/>
          <w:b w:val="1"/>
          <w:i w:val="1"/>
          <w:sz w:val="26"/>
          <w:szCs w:val="26"/>
        </w:rPr>
      </w:pPr>
      <w:r w:rsidDel="00000000" w:rsidR="00000000" w:rsidRPr="00000000">
        <w:rPr>
          <w:rFonts w:ascii="Calibri" w:cs="Calibri" w:eastAsia="Calibri" w:hAnsi="Calibri"/>
          <w:b w:val="1"/>
          <w:i w:val="1"/>
          <w:rtl w:val="0"/>
        </w:rPr>
        <w:t xml:space="preserve">9.</w:t>
      </w:r>
      <w:r w:rsidDel="00000000" w:rsidR="00000000" w:rsidRPr="00000000">
        <w:rPr>
          <w:rFonts w:ascii="Calibri" w:cs="Calibri" w:eastAsia="Calibri" w:hAnsi="Calibri"/>
          <w:b w:val="1"/>
          <w:i w:val="1"/>
          <w:sz w:val="26"/>
          <w:szCs w:val="26"/>
          <w:rtl w:val="0"/>
        </w:rPr>
        <w:t xml:space="preserve">Screens</w:t>
      </w:r>
    </w:p>
    <w:p w:rsidR="00000000" w:rsidDel="00000000" w:rsidP="00000000" w:rsidRDefault="00000000" w:rsidRPr="00000000" w14:paraId="00000137">
      <w:pPr>
        <w:spacing w:line="259" w:lineRule="auto"/>
        <w:jc w:val="both"/>
        <w:rPr>
          <w:b w:val="1"/>
          <w:i w:val="1"/>
        </w:rPr>
      </w:pPr>
      <w:r w:rsidDel="00000000" w:rsidR="00000000" w:rsidRPr="00000000">
        <w:rPr>
          <w:rtl w:val="0"/>
        </w:rPr>
      </w:r>
    </w:p>
    <w:p w:rsidR="00000000" w:rsidDel="00000000" w:rsidP="00000000" w:rsidRDefault="00000000" w:rsidRPr="00000000" w14:paraId="00000138">
      <w:pPr>
        <w:pStyle w:val="Heading3"/>
        <w:keepNext w:val="0"/>
        <w:keepLines w:val="0"/>
        <w:spacing w:after="20" w:before="20" w:line="240" w:lineRule="auto"/>
        <w:jc w:val="both"/>
        <w:rPr>
          <w:color w:val="000000"/>
          <w:sz w:val="22"/>
          <w:szCs w:val="22"/>
        </w:rPr>
      </w:pPr>
      <w:bookmarkStart w:colFirst="0" w:colLast="0" w:name="_rocplekinomj" w:id="20"/>
      <w:bookmarkEnd w:id="20"/>
      <w:r w:rsidDel="00000000" w:rsidR="00000000" w:rsidRPr="00000000">
        <w:rPr>
          <w:color w:val="000000"/>
          <w:sz w:val="22"/>
          <w:szCs w:val="22"/>
          <w:rtl w:val="0"/>
        </w:rPr>
        <w:t xml:space="preserve">1. Home Page </w:t>
      </w:r>
    </w:p>
    <w:p w:rsidR="00000000" w:rsidDel="00000000" w:rsidP="00000000" w:rsidRDefault="00000000" w:rsidRPr="00000000" w14:paraId="00000139">
      <w:pPr>
        <w:spacing w:line="259" w:lineRule="auto"/>
        <w:jc w:val="both"/>
        <w:rPr>
          <w:b w:val="1"/>
        </w:rPr>
      </w:pPr>
      <w:r w:rsidDel="00000000" w:rsidR="00000000" w:rsidRPr="00000000">
        <w:rPr>
          <w:b w:val="1"/>
        </w:rPr>
        <w:drawing>
          <wp:inline distB="114300" distT="114300" distL="114300" distR="114300">
            <wp:extent cx="5745600" cy="32512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45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59" w:lineRule="auto"/>
        <w:jc w:val="both"/>
        <w:rPr>
          <w:b w:val="1"/>
        </w:rPr>
      </w:pPr>
      <w:r w:rsidDel="00000000" w:rsidR="00000000" w:rsidRPr="00000000">
        <w:rPr>
          <w:rtl w:val="0"/>
        </w:rPr>
      </w:r>
    </w:p>
    <w:p w:rsidR="00000000" w:rsidDel="00000000" w:rsidP="00000000" w:rsidRDefault="00000000" w:rsidRPr="00000000" w14:paraId="0000013B">
      <w:pPr>
        <w:spacing w:after="20" w:before="20" w:line="240" w:lineRule="auto"/>
        <w:jc w:val="both"/>
        <w:rPr/>
      </w:pPr>
      <w:r w:rsidDel="00000000" w:rsidR="00000000" w:rsidRPr="00000000">
        <w:rPr>
          <w:rtl w:val="0"/>
        </w:rPr>
        <w:t xml:space="preserve">Purpose:</w:t>
        <w:br w:type="textWrapping"/>
        <w:t xml:space="preserve"> This is the welcome screen of the Smart Farm system. It introduces users to the platform’s goals and capabilities.</w:t>
      </w:r>
    </w:p>
    <w:p w:rsidR="00000000" w:rsidDel="00000000" w:rsidP="00000000" w:rsidRDefault="00000000" w:rsidRPr="00000000" w14:paraId="0000013C">
      <w:pPr>
        <w:spacing w:after="20" w:before="20" w:line="240" w:lineRule="auto"/>
        <w:jc w:val="both"/>
        <w:rPr/>
      </w:pPr>
      <w:r w:rsidDel="00000000" w:rsidR="00000000" w:rsidRPr="00000000">
        <w:rPr>
          <w:rtl w:val="0"/>
        </w:rPr>
        <w:t xml:space="preserve">What the user sees:</w:t>
      </w:r>
    </w:p>
    <w:p w:rsidR="00000000" w:rsidDel="00000000" w:rsidP="00000000" w:rsidRDefault="00000000" w:rsidRPr="00000000" w14:paraId="0000013D">
      <w:pPr>
        <w:numPr>
          <w:ilvl w:val="0"/>
          <w:numId w:val="17"/>
        </w:numPr>
        <w:spacing w:after="20" w:before="20" w:line="240" w:lineRule="auto"/>
        <w:ind w:left="720" w:hanging="360"/>
        <w:jc w:val="both"/>
        <w:rPr/>
      </w:pPr>
      <w:r w:rsidDel="00000000" w:rsidR="00000000" w:rsidRPr="00000000">
        <w:rPr>
          <w:rtl w:val="0"/>
        </w:rPr>
        <w:t xml:space="preserve">A clear headline inviting users to optimize their farm using smart IoT technology.</w:t>
        <w:br w:type="textWrapping"/>
      </w:r>
    </w:p>
    <w:p w:rsidR="00000000" w:rsidDel="00000000" w:rsidP="00000000" w:rsidRDefault="00000000" w:rsidRPr="00000000" w14:paraId="0000013E">
      <w:pPr>
        <w:numPr>
          <w:ilvl w:val="0"/>
          <w:numId w:val="17"/>
        </w:numPr>
        <w:spacing w:after="20" w:before="20" w:line="240" w:lineRule="auto"/>
        <w:ind w:left="720" w:hanging="360"/>
        <w:jc w:val="both"/>
        <w:rPr/>
      </w:pPr>
      <w:r w:rsidDel="00000000" w:rsidR="00000000" w:rsidRPr="00000000">
        <w:rPr>
          <w:rtl w:val="0"/>
        </w:rPr>
        <w:t xml:space="preserve">A short description of the platform’s benefits: monitoring, control, and efficiency from anywhere.</w:t>
        <w:br w:type="textWrapping"/>
      </w:r>
    </w:p>
    <w:p w:rsidR="00000000" w:rsidDel="00000000" w:rsidP="00000000" w:rsidRDefault="00000000" w:rsidRPr="00000000" w14:paraId="0000013F">
      <w:pPr>
        <w:numPr>
          <w:ilvl w:val="0"/>
          <w:numId w:val="17"/>
        </w:numPr>
        <w:spacing w:after="20" w:before="20" w:line="240" w:lineRule="auto"/>
        <w:ind w:left="720" w:hanging="360"/>
        <w:jc w:val="both"/>
        <w:rPr/>
      </w:pPr>
      <w:r w:rsidDel="00000000" w:rsidR="00000000" w:rsidRPr="00000000">
        <w:rPr>
          <w:rtl w:val="0"/>
        </w:rPr>
        <w:t xml:space="preserve">A "Contact Us" section for users who may need support.</w:t>
        <w:br w:type="textWrapping"/>
      </w:r>
    </w:p>
    <w:p w:rsidR="00000000" w:rsidDel="00000000" w:rsidP="00000000" w:rsidRDefault="00000000" w:rsidRPr="00000000" w14:paraId="00000140">
      <w:pPr>
        <w:numPr>
          <w:ilvl w:val="0"/>
          <w:numId w:val="17"/>
        </w:numPr>
        <w:spacing w:after="20" w:before="20" w:line="240" w:lineRule="auto"/>
        <w:ind w:left="720" w:hanging="360"/>
        <w:jc w:val="both"/>
        <w:rPr/>
      </w:pPr>
      <w:r w:rsidDel="00000000" w:rsidR="00000000" w:rsidRPr="00000000">
        <w:rPr>
          <w:rtl w:val="0"/>
        </w:rPr>
        <w:t xml:space="preserve">A Login button (top-right corner) to access the system.</w:t>
        <w:br w:type="textWrapping"/>
      </w:r>
    </w:p>
    <w:p w:rsidR="00000000" w:rsidDel="00000000" w:rsidP="00000000" w:rsidRDefault="00000000" w:rsidRPr="00000000" w14:paraId="00000141">
      <w:pPr>
        <w:numPr>
          <w:ilvl w:val="0"/>
          <w:numId w:val="17"/>
        </w:numPr>
        <w:spacing w:after="20" w:before="20" w:line="240" w:lineRule="auto"/>
        <w:ind w:left="720" w:hanging="360"/>
        <w:jc w:val="both"/>
        <w:rPr/>
      </w:pPr>
      <w:r w:rsidDel="00000000" w:rsidR="00000000" w:rsidRPr="00000000">
        <w:rPr>
          <w:rtl w:val="0"/>
        </w:rPr>
        <w:t xml:space="preserve">A Share button for sharing the platform externally.</w:t>
        <w:br w:type="textWrapping"/>
      </w:r>
    </w:p>
    <w:p w:rsidR="00000000" w:rsidDel="00000000" w:rsidP="00000000" w:rsidRDefault="00000000" w:rsidRPr="00000000" w14:paraId="00000142">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143">
      <w:pPr>
        <w:numPr>
          <w:ilvl w:val="0"/>
          <w:numId w:val="52"/>
        </w:numPr>
        <w:spacing w:after="20" w:before="20" w:line="240" w:lineRule="auto"/>
        <w:ind w:left="720" w:hanging="360"/>
        <w:jc w:val="both"/>
        <w:rPr/>
      </w:pPr>
      <w:r w:rsidDel="00000000" w:rsidR="00000000" w:rsidRPr="00000000">
        <w:rPr>
          <w:rtl w:val="0"/>
        </w:rPr>
        <w:t xml:space="preserve">Click Login to access the actual system functionality (based on their role).</w:t>
        <w:br w:type="textWrapping"/>
      </w:r>
    </w:p>
    <w:p w:rsidR="00000000" w:rsidDel="00000000" w:rsidP="00000000" w:rsidRDefault="00000000" w:rsidRPr="00000000" w14:paraId="00000144">
      <w:pPr>
        <w:numPr>
          <w:ilvl w:val="0"/>
          <w:numId w:val="52"/>
        </w:numPr>
        <w:spacing w:after="20" w:before="20" w:line="240" w:lineRule="auto"/>
        <w:ind w:left="720" w:hanging="360"/>
        <w:jc w:val="both"/>
        <w:rPr/>
      </w:pPr>
      <w:r w:rsidDel="00000000" w:rsidR="00000000" w:rsidRPr="00000000">
        <w:rPr>
          <w:rtl w:val="0"/>
        </w:rPr>
        <w:t xml:space="preserve">Alternatively, they can read more about the system or contact the team.</w:t>
        <w:br w:type="textWrapping"/>
      </w:r>
    </w:p>
    <w:p w:rsidR="00000000" w:rsidDel="00000000" w:rsidP="00000000" w:rsidRDefault="00000000" w:rsidRPr="00000000" w14:paraId="00000145">
      <w:pPr>
        <w:spacing w:after="20" w:before="20" w:line="240" w:lineRule="auto"/>
        <w:jc w:val="both"/>
        <w:rPr/>
      </w:pPr>
      <w:r w:rsidDel="00000000" w:rsidR="00000000" w:rsidRPr="00000000">
        <w:rPr>
          <w:rtl w:val="0"/>
        </w:rPr>
        <w:t xml:space="preserve">Navigation flow:</w:t>
        <w:br w:type="textWrapping"/>
        <w:t xml:space="preserve"> Clicking the Login button directs the user to the authentication screen.</w:t>
        <w:br w:type="textWrapping"/>
        <w:t xml:space="preserve"> This is the entry point to all other pages in the system.</w:t>
      </w:r>
    </w:p>
    <w:p w:rsidR="00000000" w:rsidDel="00000000" w:rsidP="00000000" w:rsidRDefault="00000000" w:rsidRPr="00000000" w14:paraId="00000146">
      <w:pPr>
        <w:spacing w:after="20" w:before="20" w:line="240" w:lineRule="auto"/>
        <w:jc w:val="both"/>
        <w:rPr/>
      </w:pPr>
      <w:r w:rsidDel="00000000" w:rsidR="00000000" w:rsidRPr="00000000">
        <w:rPr>
          <w:rtl w:val="0"/>
        </w:rPr>
        <w:t xml:space="preserve">Error states:</w:t>
        <w:br w:type="textWrapping"/>
        <w:t xml:space="preserve"> None appear on this screen.</w:t>
      </w:r>
    </w:p>
    <w:p w:rsidR="00000000" w:rsidDel="00000000" w:rsidP="00000000" w:rsidRDefault="00000000" w:rsidRPr="00000000" w14:paraId="00000147">
      <w:pPr>
        <w:spacing w:after="20" w:before="20" w:line="240" w:lineRule="auto"/>
        <w:jc w:val="both"/>
        <w:rPr/>
      </w:pPr>
      <w:r w:rsidDel="00000000" w:rsidR="00000000" w:rsidRPr="00000000">
        <w:rPr>
          <w:rtl w:val="0"/>
        </w:rPr>
      </w:r>
    </w:p>
    <w:p w:rsidR="00000000" w:rsidDel="00000000" w:rsidP="00000000" w:rsidRDefault="00000000" w:rsidRPr="00000000" w14:paraId="00000148">
      <w:pPr>
        <w:spacing w:after="20" w:before="20" w:line="240" w:lineRule="auto"/>
        <w:jc w:val="both"/>
        <w:rPr/>
      </w:pPr>
      <w:r w:rsidDel="00000000" w:rsidR="00000000" w:rsidRPr="00000000">
        <w:rPr>
          <w:rtl w:val="0"/>
        </w:rPr>
      </w:r>
    </w:p>
    <w:p w:rsidR="00000000" w:rsidDel="00000000" w:rsidP="00000000" w:rsidRDefault="00000000" w:rsidRPr="00000000" w14:paraId="00000149">
      <w:pPr>
        <w:spacing w:after="20" w:before="20" w:line="240" w:lineRule="auto"/>
        <w:jc w:val="both"/>
        <w:rPr/>
      </w:pPr>
      <w:r w:rsidDel="00000000" w:rsidR="00000000" w:rsidRPr="00000000">
        <w:rPr>
          <w:rtl w:val="0"/>
        </w:rPr>
        <w:t xml:space="preserve">2. Login Screen</w:t>
      </w:r>
    </w:p>
    <w:p w:rsidR="00000000" w:rsidDel="00000000" w:rsidP="00000000" w:rsidRDefault="00000000" w:rsidRPr="00000000" w14:paraId="0000014A">
      <w:pPr>
        <w:spacing w:line="259" w:lineRule="auto"/>
        <w:jc w:val="both"/>
        <w:rPr>
          <w:b w:val="1"/>
        </w:rPr>
      </w:pPr>
      <w:r w:rsidDel="00000000" w:rsidR="00000000" w:rsidRPr="00000000">
        <w:rPr>
          <w:rtl w:val="0"/>
        </w:rPr>
      </w:r>
    </w:p>
    <w:p w:rsidR="00000000" w:rsidDel="00000000" w:rsidP="00000000" w:rsidRDefault="00000000" w:rsidRPr="00000000" w14:paraId="0000014B">
      <w:pPr>
        <w:spacing w:line="259" w:lineRule="auto"/>
        <w:jc w:val="both"/>
        <w:rPr>
          <w:b w:val="1"/>
        </w:rPr>
      </w:pPr>
      <w:r w:rsidDel="00000000" w:rsidR="00000000" w:rsidRPr="00000000">
        <w:rPr>
          <w:b w:val="1"/>
        </w:rPr>
        <w:drawing>
          <wp:inline distB="114300" distT="114300" distL="114300" distR="114300">
            <wp:extent cx="5745600" cy="3225800"/>
            <wp:effectExtent b="0" l="0" r="0" t="0"/>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59" w:lineRule="auto"/>
        <w:jc w:val="both"/>
        <w:rPr>
          <w:b w:val="1"/>
        </w:rPr>
      </w:pPr>
      <w:r w:rsidDel="00000000" w:rsidR="00000000" w:rsidRPr="00000000">
        <w:rPr>
          <w:rtl w:val="0"/>
        </w:rPr>
      </w:r>
    </w:p>
    <w:p w:rsidR="00000000" w:rsidDel="00000000" w:rsidP="00000000" w:rsidRDefault="00000000" w:rsidRPr="00000000" w14:paraId="0000014D">
      <w:pPr>
        <w:spacing w:after="20" w:before="20" w:line="240" w:lineRule="auto"/>
        <w:rPr/>
      </w:pPr>
      <w:r w:rsidDel="00000000" w:rsidR="00000000" w:rsidRPr="00000000">
        <w:rPr>
          <w:rtl w:val="0"/>
        </w:rPr>
        <w:t xml:space="preserve">Purpose:</w:t>
        <w:br w:type="textWrapping"/>
        <w:t xml:space="preserve"> Allows existing users (Manager/Worker) to securely access the system using their personal login credentials.</w:t>
      </w:r>
    </w:p>
    <w:p w:rsidR="00000000" w:rsidDel="00000000" w:rsidP="00000000" w:rsidRDefault="00000000" w:rsidRPr="00000000" w14:paraId="0000014E">
      <w:pPr>
        <w:spacing w:after="20" w:before="20" w:line="240" w:lineRule="auto"/>
        <w:rPr/>
      </w:pPr>
      <w:r w:rsidDel="00000000" w:rsidR="00000000" w:rsidRPr="00000000">
        <w:rPr>
          <w:rtl w:val="0"/>
        </w:rPr>
        <w:t xml:space="preserve">What appears on the screen:</w:t>
      </w:r>
    </w:p>
    <w:p w:rsidR="00000000" w:rsidDel="00000000" w:rsidP="00000000" w:rsidRDefault="00000000" w:rsidRPr="00000000" w14:paraId="0000014F">
      <w:pPr>
        <w:numPr>
          <w:ilvl w:val="0"/>
          <w:numId w:val="10"/>
        </w:numPr>
        <w:spacing w:after="20" w:before="20" w:line="240" w:lineRule="auto"/>
        <w:ind w:left="720" w:hanging="360"/>
        <w:rPr/>
      </w:pPr>
      <w:r w:rsidDel="00000000" w:rsidR="00000000" w:rsidRPr="00000000">
        <w:rPr>
          <w:rtl w:val="0"/>
        </w:rPr>
        <w:t xml:space="preserve">Email input field</w:t>
        <w:br w:type="textWrapping"/>
      </w:r>
    </w:p>
    <w:p w:rsidR="00000000" w:rsidDel="00000000" w:rsidP="00000000" w:rsidRDefault="00000000" w:rsidRPr="00000000" w14:paraId="00000150">
      <w:pPr>
        <w:numPr>
          <w:ilvl w:val="0"/>
          <w:numId w:val="10"/>
        </w:numPr>
        <w:spacing w:after="20" w:before="20" w:line="240" w:lineRule="auto"/>
        <w:ind w:left="720" w:hanging="360"/>
        <w:rPr/>
      </w:pPr>
      <w:r w:rsidDel="00000000" w:rsidR="00000000" w:rsidRPr="00000000">
        <w:rPr>
          <w:rtl w:val="0"/>
        </w:rPr>
        <w:t xml:space="preserve">Password input field (with eye icon to toggle visibility)</w:t>
        <w:br w:type="textWrapping"/>
      </w:r>
    </w:p>
    <w:p w:rsidR="00000000" w:rsidDel="00000000" w:rsidP="00000000" w:rsidRDefault="00000000" w:rsidRPr="00000000" w14:paraId="00000151">
      <w:pPr>
        <w:numPr>
          <w:ilvl w:val="0"/>
          <w:numId w:val="10"/>
        </w:numPr>
        <w:spacing w:after="20" w:before="20" w:line="240" w:lineRule="auto"/>
        <w:ind w:left="720" w:hanging="360"/>
        <w:rPr/>
      </w:pPr>
      <w:r w:rsidDel="00000000" w:rsidR="00000000" w:rsidRPr="00000000">
        <w:rPr>
          <w:rtl w:val="0"/>
        </w:rPr>
        <w:t xml:space="preserve">Sign In button to submit credentials</w:t>
        <w:br w:type="textWrapping"/>
      </w:r>
    </w:p>
    <w:p w:rsidR="00000000" w:rsidDel="00000000" w:rsidP="00000000" w:rsidRDefault="00000000" w:rsidRPr="00000000" w14:paraId="00000152">
      <w:pPr>
        <w:numPr>
          <w:ilvl w:val="0"/>
          <w:numId w:val="10"/>
        </w:numPr>
        <w:spacing w:after="20" w:before="20" w:line="240" w:lineRule="auto"/>
        <w:ind w:left="720" w:hanging="360"/>
        <w:rPr/>
      </w:pPr>
      <w:r w:rsidDel="00000000" w:rsidR="00000000" w:rsidRPr="00000000">
        <w:rPr>
          <w:rtl w:val="0"/>
        </w:rPr>
        <w:t xml:space="preserve">Back to Home link to return to the main landing page</w:t>
        <w:br w:type="textWrapping"/>
      </w:r>
    </w:p>
    <w:p w:rsidR="00000000" w:rsidDel="00000000" w:rsidP="00000000" w:rsidRDefault="00000000" w:rsidRPr="00000000" w14:paraId="00000153">
      <w:pPr>
        <w:spacing w:after="20" w:before="20" w:line="240" w:lineRule="auto"/>
        <w:rPr/>
      </w:pPr>
      <w:r w:rsidDel="00000000" w:rsidR="00000000" w:rsidRPr="00000000">
        <w:rPr>
          <w:rtl w:val="0"/>
        </w:rPr>
        <w:t xml:space="preserve">What the user is expected to do:</w:t>
      </w:r>
    </w:p>
    <w:p w:rsidR="00000000" w:rsidDel="00000000" w:rsidP="00000000" w:rsidRDefault="00000000" w:rsidRPr="00000000" w14:paraId="00000154">
      <w:pPr>
        <w:numPr>
          <w:ilvl w:val="0"/>
          <w:numId w:val="56"/>
        </w:numPr>
        <w:spacing w:after="20" w:before="20" w:line="240" w:lineRule="auto"/>
        <w:ind w:left="720" w:hanging="360"/>
        <w:rPr/>
      </w:pPr>
      <w:r w:rsidDel="00000000" w:rsidR="00000000" w:rsidRPr="00000000">
        <w:rPr>
          <w:rtl w:val="0"/>
        </w:rPr>
        <w:t xml:space="preserve">Enter a valid email and password</w:t>
        <w:br w:type="textWrapping"/>
      </w:r>
    </w:p>
    <w:p w:rsidR="00000000" w:rsidDel="00000000" w:rsidP="00000000" w:rsidRDefault="00000000" w:rsidRPr="00000000" w14:paraId="00000155">
      <w:pPr>
        <w:numPr>
          <w:ilvl w:val="0"/>
          <w:numId w:val="56"/>
        </w:numPr>
        <w:spacing w:after="20" w:before="20" w:line="240" w:lineRule="auto"/>
        <w:ind w:left="720" w:hanging="360"/>
        <w:rPr/>
      </w:pPr>
      <w:r w:rsidDel="00000000" w:rsidR="00000000" w:rsidRPr="00000000">
        <w:rPr>
          <w:rtl w:val="0"/>
        </w:rPr>
        <w:t xml:space="preserve">Click Sign In to log into the system</w:t>
        <w:br w:type="textWrapping"/>
      </w:r>
    </w:p>
    <w:p w:rsidR="00000000" w:rsidDel="00000000" w:rsidP="00000000" w:rsidRDefault="00000000" w:rsidRPr="00000000" w14:paraId="00000156">
      <w:pPr>
        <w:spacing w:after="20" w:before="20" w:line="240" w:lineRule="auto"/>
        <w:rPr/>
      </w:pPr>
      <w:r w:rsidDel="00000000" w:rsidR="00000000" w:rsidRPr="00000000">
        <w:rPr>
          <w:rtl w:val="0"/>
        </w:rPr>
        <w:t xml:space="preserve">System behavior after login:</w:t>
      </w:r>
    </w:p>
    <w:p w:rsidR="00000000" w:rsidDel="00000000" w:rsidP="00000000" w:rsidRDefault="00000000" w:rsidRPr="00000000" w14:paraId="00000157">
      <w:pPr>
        <w:numPr>
          <w:ilvl w:val="0"/>
          <w:numId w:val="6"/>
        </w:numPr>
        <w:spacing w:after="20" w:before="20" w:line="240" w:lineRule="auto"/>
        <w:ind w:left="720" w:hanging="360"/>
        <w:rPr/>
      </w:pPr>
      <w:r w:rsidDel="00000000" w:rsidR="00000000" w:rsidRPr="00000000">
        <w:rPr>
          <w:rFonts w:ascii="Arial Unicode MS" w:cs="Arial Unicode MS" w:eastAsia="Arial Unicode MS" w:hAnsi="Arial Unicode MS"/>
          <w:rtl w:val="0"/>
        </w:rPr>
        <w:t xml:space="preserve">If credentials are valid → the user is redirected to their dashboard (Manager or Worker view)</w:t>
        <w:br w:type="textWrapping"/>
      </w:r>
    </w:p>
    <w:p w:rsidR="00000000" w:rsidDel="00000000" w:rsidP="00000000" w:rsidRDefault="00000000" w:rsidRPr="00000000" w14:paraId="00000158">
      <w:pPr>
        <w:numPr>
          <w:ilvl w:val="0"/>
          <w:numId w:val="6"/>
        </w:numPr>
        <w:spacing w:after="20" w:before="20" w:line="240" w:lineRule="auto"/>
        <w:ind w:left="720" w:hanging="360"/>
        <w:rPr/>
      </w:pPr>
      <w:r w:rsidDel="00000000" w:rsidR="00000000" w:rsidRPr="00000000">
        <w:rPr>
          <w:rFonts w:ascii="Arial Unicode MS" w:cs="Arial Unicode MS" w:eastAsia="Arial Unicode MS" w:hAnsi="Arial Unicode MS"/>
          <w:rtl w:val="0"/>
        </w:rPr>
        <w:t xml:space="preserve">If credentials are incorrect → an error message appears, e.g.:</w:t>
        <w:br w:type="textWrapping"/>
        <w:t xml:space="preserve"> </w:t>
      </w:r>
      <w:r w:rsidDel="00000000" w:rsidR="00000000" w:rsidRPr="00000000">
        <w:rPr>
          <w:i w:val="1"/>
          <w:rtl w:val="0"/>
        </w:rPr>
        <w:t xml:space="preserve">"Email or password is incorrect. Please try again."</w:t>
        <w:br w:type="textWrapping"/>
      </w:r>
    </w:p>
    <w:p w:rsidR="00000000" w:rsidDel="00000000" w:rsidP="00000000" w:rsidRDefault="00000000" w:rsidRPr="00000000" w14:paraId="00000159">
      <w:pPr>
        <w:spacing w:after="20" w:before="20" w:line="240" w:lineRule="auto"/>
        <w:rPr/>
      </w:pPr>
      <w:r w:rsidDel="00000000" w:rsidR="00000000" w:rsidRPr="00000000">
        <w:rPr>
          <w:rtl w:val="0"/>
        </w:rPr>
        <w:t xml:space="preserve">Navigation options:</w:t>
      </w:r>
    </w:p>
    <w:p w:rsidR="00000000" w:rsidDel="00000000" w:rsidP="00000000" w:rsidRDefault="00000000" w:rsidRPr="00000000" w14:paraId="0000015A">
      <w:pPr>
        <w:numPr>
          <w:ilvl w:val="0"/>
          <w:numId w:val="30"/>
        </w:numPr>
        <w:spacing w:after="20" w:before="20" w:line="240" w:lineRule="auto"/>
        <w:ind w:left="720" w:hanging="360"/>
        <w:rPr/>
      </w:pPr>
      <w:r w:rsidDel="00000000" w:rsidR="00000000" w:rsidRPr="00000000">
        <w:rPr>
          <w:rtl w:val="0"/>
        </w:rPr>
        <w:t xml:space="preserve">Redirect to the dashboard upon successful login</w:t>
        <w:br w:type="textWrapping"/>
      </w:r>
    </w:p>
    <w:p w:rsidR="00000000" w:rsidDel="00000000" w:rsidP="00000000" w:rsidRDefault="00000000" w:rsidRPr="00000000" w14:paraId="0000015B">
      <w:pPr>
        <w:numPr>
          <w:ilvl w:val="0"/>
          <w:numId w:val="30"/>
        </w:numPr>
        <w:spacing w:after="20" w:before="20" w:line="240" w:lineRule="auto"/>
        <w:ind w:left="720" w:hanging="360"/>
        <w:rPr/>
      </w:pPr>
      <w:r w:rsidDel="00000000" w:rsidR="00000000" w:rsidRPr="00000000">
        <w:rPr>
          <w:rtl w:val="0"/>
        </w:rPr>
        <w:t xml:space="preserve">Return to the home page via the link at the bottom</w:t>
        <w:br w:type="textWrapping"/>
      </w:r>
    </w:p>
    <w:p w:rsidR="00000000" w:rsidDel="00000000" w:rsidP="00000000" w:rsidRDefault="00000000" w:rsidRPr="00000000" w14:paraId="0000015C">
      <w:pPr>
        <w:spacing w:after="20" w:before="20" w:line="240" w:lineRule="auto"/>
        <w:rPr/>
      </w:pPr>
      <w:r w:rsidDel="00000000" w:rsidR="00000000" w:rsidRPr="00000000">
        <w:rPr>
          <w:rtl w:val="0"/>
        </w:rPr>
        <w:t xml:space="preserve">Common errors:</w:t>
      </w:r>
    </w:p>
    <w:p w:rsidR="00000000" w:rsidDel="00000000" w:rsidP="00000000" w:rsidRDefault="00000000" w:rsidRPr="00000000" w14:paraId="0000015D">
      <w:pPr>
        <w:numPr>
          <w:ilvl w:val="0"/>
          <w:numId w:val="13"/>
        </w:numPr>
        <w:spacing w:after="20" w:before="20" w:line="240" w:lineRule="auto"/>
        <w:ind w:left="720" w:hanging="360"/>
        <w:rPr/>
      </w:pPr>
      <w:r w:rsidDel="00000000" w:rsidR="00000000" w:rsidRPr="00000000">
        <w:rPr>
          <w:rFonts w:ascii="Arial Unicode MS" w:cs="Arial Unicode MS" w:eastAsia="Arial Unicode MS" w:hAnsi="Arial Unicode MS"/>
          <w:rtl w:val="0"/>
        </w:rPr>
        <w:t xml:space="preserve">Empty fields → inline messages such as </w:t>
      </w:r>
      <w:r w:rsidDel="00000000" w:rsidR="00000000" w:rsidRPr="00000000">
        <w:rPr>
          <w:i w:val="1"/>
          <w:rtl w:val="0"/>
        </w:rPr>
        <w:t xml:space="preserve">"Email is required"</w:t>
      </w:r>
      <w:r w:rsidDel="00000000" w:rsidR="00000000" w:rsidRPr="00000000">
        <w:rPr>
          <w:rtl w:val="0"/>
        </w:rPr>
        <w:t xml:space="preserve">, </w:t>
      </w:r>
      <w:r w:rsidDel="00000000" w:rsidR="00000000" w:rsidRPr="00000000">
        <w:rPr>
          <w:i w:val="1"/>
          <w:rtl w:val="0"/>
        </w:rPr>
        <w:t xml:space="preserve">"Password is required"</w:t>
        <w:br w:type="textWrapping"/>
      </w:r>
    </w:p>
    <w:p w:rsidR="00000000" w:rsidDel="00000000" w:rsidP="00000000" w:rsidRDefault="00000000" w:rsidRPr="00000000" w14:paraId="0000015E">
      <w:pPr>
        <w:numPr>
          <w:ilvl w:val="0"/>
          <w:numId w:val="13"/>
        </w:numPr>
        <w:spacing w:after="20" w:before="20" w:line="240" w:lineRule="auto"/>
        <w:ind w:left="720" w:hanging="360"/>
        <w:rPr/>
      </w:pPr>
      <w:r w:rsidDel="00000000" w:rsidR="00000000" w:rsidRPr="00000000">
        <w:rPr>
          <w:rFonts w:ascii="Arial Unicode MS" w:cs="Arial Unicode MS" w:eastAsia="Arial Unicode MS" w:hAnsi="Arial Unicode MS"/>
          <w:rtl w:val="0"/>
        </w:rPr>
        <w:t xml:space="preserve">Invalid credentials → general error message shown under the input fields</w:t>
      </w:r>
    </w:p>
    <w:p w:rsidR="00000000" w:rsidDel="00000000" w:rsidP="00000000" w:rsidRDefault="00000000" w:rsidRPr="00000000" w14:paraId="0000015F">
      <w:pPr>
        <w:spacing w:after="20" w:before="20" w:line="240" w:lineRule="auto"/>
        <w:ind w:left="720" w:firstLine="0"/>
        <w:rPr/>
      </w:pPr>
      <w:r w:rsidDel="00000000" w:rsidR="00000000" w:rsidRPr="00000000">
        <w:rPr>
          <w:rtl w:val="0"/>
        </w:rPr>
      </w:r>
    </w:p>
    <w:p w:rsidR="00000000" w:rsidDel="00000000" w:rsidP="00000000" w:rsidRDefault="00000000" w:rsidRPr="00000000" w14:paraId="00000160">
      <w:pPr>
        <w:spacing w:after="20" w:before="20" w:line="240" w:lineRule="auto"/>
        <w:ind w:left="720" w:firstLine="0"/>
        <w:rPr/>
      </w:pPr>
      <w:r w:rsidDel="00000000" w:rsidR="00000000" w:rsidRPr="00000000">
        <w:rPr>
          <w:rtl w:val="0"/>
        </w:rPr>
      </w:r>
    </w:p>
    <w:p w:rsidR="00000000" w:rsidDel="00000000" w:rsidP="00000000" w:rsidRDefault="00000000" w:rsidRPr="00000000" w14:paraId="00000161">
      <w:pPr>
        <w:spacing w:after="20" w:before="20" w:line="240" w:lineRule="auto"/>
        <w:ind w:left="720" w:firstLine="0"/>
        <w:rPr/>
      </w:pPr>
      <w:r w:rsidDel="00000000" w:rsidR="00000000" w:rsidRPr="00000000">
        <w:rPr>
          <w:rtl w:val="0"/>
        </w:rPr>
      </w:r>
    </w:p>
    <w:p w:rsidR="00000000" w:rsidDel="00000000" w:rsidP="00000000" w:rsidRDefault="00000000" w:rsidRPr="00000000" w14:paraId="00000162">
      <w:pPr>
        <w:spacing w:after="20" w:before="20" w:line="240" w:lineRule="auto"/>
        <w:ind w:left="0" w:firstLine="0"/>
        <w:rPr/>
      </w:pPr>
      <w:r w:rsidDel="00000000" w:rsidR="00000000" w:rsidRPr="00000000">
        <w:rPr>
          <w:rtl w:val="0"/>
        </w:rPr>
        <w:t xml:space="preserve">3. Dashboard – Manager Screen</w:t>
      </w:r>
    </w:p>
    <w:p w:rsidR="00000000" w:rsidDel="00000000" w:rsidP="00000000" w:rsidRDefault="00000000" w:rsidRPr="00000000" w14:paraId="00000163">
      <w:pPr>
        <w:spacing w:after="20" w:before="20" w:line="240" w:lineRule="auto"/>
        <w:ind w:left="0" w:firstLine="0"/>
        <w:rPr/>
      </w:pPr>
      <w:r w:rsidDel="00000000" w:rsidR="00000000" w:rsidRPr="00000000">
        <w:rPr>
          <w:rtl w:val="0"/>
        </w:rPr>
      </w:r>
    </w:p>
    <w:p w:rsidR="00000000" w:rsidDel="00000000" w:rsidP="00000000" w:rsidRDefault="00000000" w:rsidRPr="00000000" w14:paraId="00000164">
      <w:pPr>
        <w:spacing w:after="20" w:before="20" w:line="240" w:lineRule="auto"/>
        <w:ind w:left="0" w:firstLine="0"/>
        <w:rPr/>
      </w:pPr>
      <w:r w:rsidDel="00000000" w:rsidR="00000000" w:rsidRPr="00000000">
        <w:rPr/>
        <w:drawing>
          <wp:inline distB="114300" distT="114300" distL="114300" distR="114300">
            <wp:extent cx="5745600" cy="3276600"/>
            <wp:effectExtent b="0" l="0" r="0" t="0"/>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0" w:before="20" w:line="240" w:lineRule="auto"/>
        <w:jc w:val="both"/>
        <w:rPr/>
      </w:pPr>
      <w:r w:rsidDel="00000000" w:rsidR="00000000" w:rsidRPr="00000000">
        <w:rPr>
          <w:rtl w:val="0"/>
        </w:rPr>
        <w:t xml:space="preserve">Purpose:</w:t>
        <w:br w:type="textWrapping"/>
        <w:t xml:space="preserve"> The dashboard provides the manager with an overview of all system activities: environmental monitoring, task status, AI-based tools, and quick access to all required modules.</w:t>
      </w:r>
    </w:p>
    <w:p w:rsidR="00000000" w:rsidDel="00000000" w:rsidP="00000000" w:rsidRDefault="00000000" w:rsidRPr="00000000" w14:paraId="00000166">
      <w:pPr>
        <w:spacing w:after="20" w:before="20" w:line="240" w:lineRule="auto"/>
        <w:jc w:val="both"/>
        <w:rPr/>
      </w:pPr>
      <w:r w:rsidDel="00000000" w:rsidR="00000000" w:rsidRPr="00000000">
        <w:rPr>
          <w:rtl w:val="0"/>
        </w:rPr>
        <w:t xml:space="preserve">What is displayed on the screen:</w:t>
      </w:r>
    </w:p>
    <w:p w:rsidR="00000000" w:rsidDel="00000000" w:rsidP="00000000" w:rsidRDefault="00000000" w:rsidRPr="00000000" w14:paraId="00000167">
      <w:pPr>
        <w:numPr>
          <w:ilvl w:val="0"/>
          <w:numId w:val="5"/>
        </w:numPr>
        <w:spacing w:after="20" w:before="20" w:line="240" w:lineRule="auto"/>
        <w:ind w:left="720" w:hanging="360"/>
        <w:jc w:val="both"/>
        <w:rPr/>
      </w:pPr>
      <w:r w:rsidDel="00000000" w:rsidR="00000000" w:rsidRPr="00000000">
        <w:rPr>
          <w:rtl w:val="0"/>
        </w:rPr>
        <w:t xml:space="preserve">Logged-in user details (Name, Role, Email, Phone number)</w:t>
        <w:br w:type="textWrapping"/>
      </w:r>
    </w:p>
    <w:p w:rsidR="00000000" w:rsidDel="00000000" w:rsidP="00000000" w:rsidRDefault="00000000" w:rsidRPr="00000000" w14:paraId="00000168">
      <w:pPr>
        <w:numPr>
          <w:ilvl w:val="0"/>
          <w:numId w:val="5"/>
        </w:numPr>
        <w:spacing w:after="20" w:before="20" w:line="240" w:lineRule="auto"/>
        <w:ind w:left="720" w:hanging="360"/>
        <w:jc w:val="both"/>
        <w:rPr/>
      </w:pPr>
      <w:r w:rsidDel="00000000" w:rsidR="00000000" w:rsidRPr="00000000">
        <w:rPr>
          <w:rtl w:val="0"/>
        </w:rPr>
        <w:t xml:space="preserve">Environment Monitoring – Live display of sensor data:</w:t>
        <w:br w:type="textWrapping"/>
      </w:r>
    </w:p>
    <w:p w:rsidR="00000000" w:rsidDel="00000000" w:rsidP="00000000" w:rsidRDefault="00000000" w:rsidRPr="00000000" w14:paraId="00000169">
      <w:pPr>
        <w:numPr>
          <w:ilvl w:val="1"/>
          <w:numId w:val="5"/>
        </w:numPr>
        <w:spacing w:after="20" w:before="20" w:line="240" w:lineRule="auto"/>
        <w:ind w:left="1440" w:hanging="360"/>
        <w:jc w:val="both"/>
        <w:rPr/>
      </w:pPr>
      <w:r w:rsidDel="00000000" w:rsidR="00000000" w:rsidRPr="00000000">
        <w:rPr>
          <w:rtl w:val="0"/>
        </w:rPr>
        <w:t xml:space="preserve">Temperature</w:t>
        <w:br w:type="textWrapping"/>
      </w:r>
    </w:p>
    <w:p w:rsidR="00000000" w:rsidDel="00000000" w:rsidP="00000000" w:rsidRDefault="00000000" w:rsidRPr="00000000" w14:paraId="0000016A">
      <w:pPr>
        <w:numPr>
          <w:ilvl w:val="1"/>
          <w:numId w:val="5"/>
        </w:numPr>
        <w:spacing w:after="20" w:before="20" w:line="240" w:lineRule="auto"/>
        <w:ind w:left="1440" w:hanging="360"/>
        <w:jc w:val="both"/>
        <w:rPr/>
      </w:pPr>
      <w:r w:rsidDel="00000000" w:rsidR="00000000" w:rsidRPr="00000000">
        <w:rPr>
          <w:rtl w:val="0"/>
        </w:rPr>
        <w:t xml:space="preserve">Light</w:t>
        <w:br w:type="textWrapping"/>
      </w:r>
    </w:p>
    <w:p w:rsidR="00000000" w:rsidDel="00000000" w:rsidP="00000000" w:rsidRDefault="00000000" w:rsidRPr="00000000" w14:paraId="0000016B">
      <w:pPr>
        <w:numPr>
          <w:ilvl w:val="1"/>
          <w:numId w:val="5"/>
        </w:numPr>
        <w:spacing w:after="20" w:before="20" w:line="240" w:lineRule="auto"/>
        <w:ind w:left="1440" w:hanging="360"/>
        <w:jc w:val="both"/>
        <w:rPr/>
      </w:pPr>
      <w:r w:rsidDel="00000000" w:rsidR="00000000" w:rsidRPr="00000000">
        <w:rPr>
          <w:rtl w:val="0"/>
        </w:rPr>
        <w:t xml:space="preserve">Soil Moisture</w:t>
        <w:br w:type="textWrapping"/>
      </w:r>
    </w:p>
    <w:p w:rsidR="00000000" w:rsidDel="00000000" w:rsidP="00000000" w:rsidRDefault="00000000" w:rsidRPr="00000000" w14:paraId="0000016C">
      <w:pPr>
        <w:numPr>
          <w:ilvl w:val="1"/>
          <w:numId w:val="5"/>
        </w:numPr>
        <w:spacing w:after="20" w:before="20" w:line="240" w:lineRule="auto"/>
        <w:ind w:left="1440" w:hanging="360"/>
        <w:jc w:val="both"/>
        <w:rPr/>
      </w:pPr>
      <w:r w:rsidDel="00000000" w:rsidR="00000000" w:rsidRPr="00000000">
        <w:rPr>
          <w:rtl w:val="0"/>
        </w:rPr>
        <w:t xml:space="preserve">Air Humidity</w:t>
        <w:br w:type="textWrapping"/>
      </w:r>
    </w:p>
    <w:p w:rsidR="00000000" w:rsidDel="00000000" w:rsidP="00000000" w:rsidRDefault="00000000" w:rsidRPr="00000000" w14:paraId="0000016D">
      <w:pPr>
        <w:numPr>
          <w:ilvl w:val="1"/>
          <w:numId w:val="5"/>
        </w:numPr>
        <w:spacing w:after="20" w:before="20" w:line="240" w:lineRule="auto"/>
        <w:ind w:left="1440" w:hanging="360"/>
        <w:jc w:val="both"/>
        <w:rPr/>
      </w:pPr>
      <w:r w:rsidDel="00000000" w:rsidR="00000000" w:rsidRPr="00000000">
        <w:rPr>
          <w:rtl w:val="0"/>
        </w:rPr>
        <w:t xml:space="preserve">Air Pressure</w:t>
        <w:br w:type="textWrapping"/>
      </w:r>
    </w:p>
    <w:p w:rsidR="00000000" w:rsidDel="00000000" w:rsidP="00000000" w:rsidRDefault="00000000" w:rsidRPr="00000000" w14:paraId="0000016E">
      <w:pPr>
        <w:numPr>
          <w:ilvl w:val="0"/>
          <w:numId w:val="5"/>
        </w:numPr>
        <w:spacing w:after="20" w:before="20" w:line="240" w:lineRule="auto"/>
        <w:ind w:left="720" w:hanging="360"/>
        <w:jc w:val="both"/>
        <w:rPr/>
      </w:pPr>
      <w:r w:rsidDel="00000000" w:rsidR="00000000" w:rsidRPr="00000000">
        <w:rPr>
          <w:rtl w:val="0"/>
        </w:rPr>
        <w:t xml:space="preserve">View Details link for in-depth monitoring of environmental data</w:t>
        <w:br w:type="textWrapping"/>
      </w:r>
    </w:p>
    <w:p w:rsidR="00000000" w:rsidDel="00000000" w:rsidP="00000000" w:rsidRDefault="00000000" w:rsidRPr="00000000" w14:paraId="0000016F">
      <w:pPr>
        <w:numPr>
          <w:ilvl w:val="0"/>
          <w:numId w:val="5"/>
        </w:numPr>
        <w:spacing w:after="20" w:before="20" w:line="240" w:lineRule="auto"/>
        <w:ind w:left="720" w:hanging="360"/>
        <w:jc w:val="both"/>
        <w:rPr/>
      </w:pPr>
      <w:r w:rsidDel="00000000" w:rsidR="00000000" w:rsidRPr="00000000">
        <w:rPr>
          <w:rtl w:val="0"/>
        </w:rPr>
        <w:t xml:space="preserve">Task Summary – Task status overview:</w:t>
        <w:br w:type="textWrapping"/>
      </w:r>
    </w:p>
    <w:p w:rsidR="00000000" w:rsidDel="00000000" w:rsidP="00000000" w:rsidRDefault="00000000" w:rsidRPr="00000000" w14:paraId="00000170">
      <w:pPr>
        <w:numPr>
          <w:ilvl w:val="1"/>
          <w:numId w:val="5"/>
        </w:numPr>
        <w:spacing w:after="20" w:before="20" w:line="240" w:lineRule="auto"/>
        <w:ind w:left="1440" w:hanging="360"/>
        <w:jc w:val="both"/>
        <w:rPr/>
      </w:pPr>
      <w:r w:rsidDel="00000000" w:rsidR="00000000" w:rsidRPr="00000000">
        <w:rPr>
          <w:rtl w:val="0"/>
        </w:rPr>
        <w:t xml:space="preserve">Pending</w:t>
        <w:br w:type="textWrapping"/>
      </w:r>
    </w:p>
    <w:p w:rsidR="00000000" w:rsidDel="00000000" w:rsidP="00000000" w:rsidRDefault="00000000" w:rsidRPr="00000000" w14:paraId="00000171">
      <w:pPr>
        <w:numPr>
          <w:ilvl w:val="1"/>
          <w:numId w:val="5"/>
        </w:numPr>
        <w:spacing w:after="20" w:before="20" w:line="240" w:lineRule="auto"/>
        <w:ind w:left="1440" w:hanging="360"/>
        <w:jc w:val="both"/>
        <w:rPr/>
      </w:pPr>
      <w:r w:rsidDel="00000000" w:rsidR="00000000" w:rsidRPr="00000000">
        <w:rPr>
          <w:rtl w:val="0"/>
        </w:rPr>
        <w:t xml:space="preserve">In Progress</w:t>
        <w:br w:type="textWrapping"/>
      </w:r>
    </w:p>
    <w:p w:rsidR="00000000" w:rsidDel="00000000" w:rsidP="00000000" w:rsidRDefault="00000000" w:rsidRPr="00000000" w14:paraId="00000172">
      <w:pPr>
        <w:numPr>
          <w:ilvl w:val="1"/>
          <w:numId w:val="5"/>
        </w:numPr>
        <w:spacing w:after="20" w:before="20" w:line="240" w:lineRule="auto"/>
        <w:ind w:left="1440" w:hanging="360"/>
        <w:jc w:val="both"/>
        <w:rPr/>
      </w:pPr>
      <w:r w:rsidDel="00000000" w:rsidR="00000000" w:rsidRPr="00000000">
        <w:rPr>
          <w:rtl w:val="0"/>
        </w:rPr>
        <w:t xml:space="preserve">Completed</w:t>
        <w:br w:type="textWrapping"/>
      </w:r>
    </w:p>
    <w:p w:rsidR="00000000" w:rsidDel="00000000" w:rsidP="00000000" w:rsidRDefault="00000000" w:rsidRPr="00000000" w14:paraId="00000173">
      <w:pPr>
        <w:numPr>
          <w:ilvl w:val="0"/>
          <w:numId w:val="5"/>
        </w:numPr>
        <w:spacing w:after="20" w:before="20" w:line="240" w:lineRule="auto"/>
        <w:ind w:left="720" w:hanging="360"/>
        <w:jc w:val="both"/>
        <w:rPr/>
      </w:pPr>
      <w:r w:rsidDel="00000000" w:rsidR="00000000" w:rsidRPr="00000000">
        <w:rPr>
          <w:rtl w:val="0"/>
        </w:rPr>
        <w:t xml:space="preserve">Manage Tasks link to access the task management page</w:t>
        <w:br w:type="textWrapping"/>
      </w:r>
    </w:p>
    <w:p w:rsidR="00000000" w:rsidDel="00000000" w:rsidP="00000000" w:rsidRDefault="00000000" w:rsidRPr="00000000" w14:paraId="00000174">
      <w:pPr>
        <w:numPr>
          <w:ilvl w:val="0"/>
          <w:numId w:val="5"/>
        </w:numPr>
        <w:spacing w:after="20" w:before="20" w:line="240" w:lineRule="auto"/>
        <w:ind w:left="720" w:hanging="360"/>
        <w:jc w:val="both"/>
        <w:rPr/>
      </w:pPr>
      <w:r w:rsidDel="00000000" w:rsidR="00000000" w:rsidRPr="00000000">
        <w:rPr>
          <w:rtl w:val="0"/>
        </w:rPr>
        <w:t xml:space="preserve">Plant Health Tools – Tools for analyzing plant condition:</w:t>
        <w:br w:type="textWrapping"/>
      </w:r>
    </w:p>
    <w:p w:rsidR="00000000" w:rsidDel="00000000" w:rsidP="00000000" w:rsidRDefault="00000000" w:rsidRPr="00000000" w14:paraId="00000175">
      <w:pPr>
        <w:numPr>
          <w:ilvl w:val="1"/>
          <w:numId w:val="5"/>
        </w:numPr>
        <w:spacing w:after="20" w:before="20" w:line="240" w:lineRule="auto"/>
        <w:ind w:left="1440" w:hanging="360"/>
        <w:jc w:val="both"/>
        <w:rPr/>
      </w:pPr>
      <w:r w:rsidDel="00000000" w:rsidR="00000000" w:rsidRPr="00000000">
        <w:rPr>
          <w:rtl w:val="0"/>
        </w:rPr>
        <w:t xml:space="preserve">Plant Health Analyzer – Upload plant images for AI-based health analysis</w:t>
        <w:br w:type="textWrapping"/>
      </w:r>
    </w:p>
    <w:p w:rsidR="00000000" w:rsidDel="00000000" w:rsidP="00000000" w:rsidRDefault="00000000" w:rsidRPr="00000000" w14:paraId="00000176">
      <w:pPr>
        <w:numPr>
          <w:ilvl w:val="1"/>
          <w:numId w:val="5"/>
        </w:numPr>
        <w:spacing w:after="20" w:before="20" w:line="240" w:lineRule="auto"/>
        <w:ind w:left="1440" w:hanging="360"/>
        <w:jc w:val="both"/>
        <w:rPr/>
      </w:pPr>
      <w:r w:rsidDel="00000000" w:rsidR="00000000" w:rsidRPr="00000000">
        <w:rPr>
          <w:rtl w:val="0"/>
        </w:rPr>
        <w:t xml:space="preserve">Smart Farm Advisor – Get irrigation recommendations based on sensor data</w:t>
        <w:br w:type="textWrapping"/>
      </w:r>
    </w:p>
    <w:p w:rsidR="00000000" w:rsidDel="00000000" w:rsidP="00000000" w:rsidRDefault="00000000" w:rsidRPr="00000000" w14:paraId="00000177">
      <w:pPr>
        <w:numPr>
          <w:ilvl w:val="0"/>
          <w:numId w:val="5"/>
        </w:numPr>
        <w:spacing w:after="20" w:before="20" w:line="240" w:lineRule="auto"/>
        <w:ind w:left="720" w:hanging="360"/>
        <w:jc w:val="both"/>
        <w:rPr/>
      </w:pPr>
      <w:r w:rsidDel="00000000" w:rsidR="00000000" w:rsidRPr="00000000">
        <w:rPr>
          <w:rtl w:val="0"/>
        </w:rPr>
        <w:t xml:space="preserve">Sidebar navigation to all system modules: Sensors, Analytics, Heatmap, Robot, Weather, Smart Advisor, Farmer Assistant, Contact, and more</w:t>
        <w:br w:type="textWrapping"/>
      </w:r>
    </w:p>
    <w:p w:rsidR="00000000" w:rsidDel="00000000" w:rsidP="00000000" w:rsidRDefault="00000000" w:rsidRPr="00000000" w14:paraId="00000178">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179">
      <w:pPr>
        <w:numPr>
          <w:ilvl w:val="0"/>
          <w:numId w:val="16"/>
        </w:numPr>
        <w:spacing w:after="20" w:before="20" w:line="240" w:lineRule="auto"/>
        <w:ind w:left="720" w:hanging="360"/>
        <w:jc w:val="both"/>
        <w:rPr/>
      </w:pPr>
      <w:r w:rsidDel="00000000" w:rsidR="00000000" w:rsidRPr="00000000">
        <w:rPr>
          <w:rtl w:val="0"/>
        </w:rPr>
        <w:t xml:space="preserve">Monitor key real-time metrics</w:t>
        <w:br w:type="textWrapping"/>
      </w:r>
    </w:p>
    <w:p w:rsidR="00000000" w:rsidDel="00000000" w:rsidP="00000000" w:rsidRDefault="00000000" w:rsidRPr="00000000" w14:paraId="0000017A">
      <w:pPr>
        <w:numPr>
          <w:ilvl w:val="0"/>
          <w:numId w:val="16"/>
        </w:numPr>
        <w:spacing w:after="20" w:before="20" w:line="240" w:lineRule="auto"/>
        <w:ind w:left="720" w:hanging="360"/>
        <w:jc w:val="both"/>
        <w:rPr/>
      </w:pPr>
      <w:r w:rsidDel="00000000" w:rsidR="00000000" w:rsidRPr="00000000">
        <w:rPr>
          <w:rtl w:val="0"/>
        </w:rPr>
        <w:t xml:space="preserve">Access and manage assigned tasks</w:t>
        <w:br w:type="textWrapping"/>
      </w:r>
    </w:p>
    <w:p w:rsidR="00000000" w:rsidDel="00000000" w:rsidP="00000000" w:rsidRDefault="00000000" w:rsidRPr="00000000" w14:paraId="0000017B">
      <w:pPr>
        <w:numPr>
          <w:ilvl w:val="0"/>
          <w:numId w:val="16"/>
        </w:numPr>
        <w:spacing w:after="20" w:before="20" w:line="240" w:lineRule="auto"/>
        <w:ind w:left="720" w:hanging="360"/>
        <w:jc w:val="both"/>
        <w:rPr/>
      </w:pPr>
      <w:r w:rsidDel="00000000" w:rsidR="00000000" w:rsidRPr="00000000">
        <w:rPr>
          <w:rtl w:val="0"/>
        </w:rPr>
        <w:t xml:space="preserve">Use smart tools for plant analysis or irrigation guidance</w:t>
        <w:br w:type="textWrapping"/>
      </w:r>
    </w:p>
    <w:p w:rsidR="00000000" w:rsidDel="00000000" w:rsidP="00000000" w:rsidRDefault="00000000" w:rsidRPr="00000000" w14:paraId="0000017C">
      <w:pPr>
        <w:numPr>
          <w:ilvl w:val="0"/>
          <w:numId w:val="16"/>
        </w:numPr>
        <w:spacing w:after="20" w:before="20" w:line="240" w:lineRule="auto"/>
        <w:ind w:left="720" w:hanging="360"/>
        <w:jc w:val="both"/>
        <w:rPr/>
      </w:pPr>
      <w:r w:rsidDel="00000000" w:rsidR="00000000" w:rsidRPr="00000000">
        <w:rPr>
          <w:rtl w:val="0"/>
        </w:rPr>
        <w:t xml:space="preserve">Navigate to any system module as needed</w:t>
        <w:br w:type="textWrapping"/>
      </w:r>
    </w:p>
    <w:p w:rsidR="00000000" w:rsidDel="00000000" w:rsidP="00000000" w:rsidRDefault="00000000" w:rsidRPr="00000000" w14:paraId="0000017D">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17E">
      <w:pPr>
        <w:numPr>
          <w:ilvl w:val="0"/>
          <w:numId w:val="41"/>
        </w:numPr>
        <w:spacing w:after="20" w:before="20" w:line="240" w:lineRule="auto"/>
        <w:ind w:left="720" w:hanging="360"/>
        <w:jc w:val="both"/>
        <w:rPr/>
      </w:pPr>
      <w:r w:rsidDel="00000000" w:rsidR="00000000" w:rsidRPr="00000000">
        <w:rPr>
          <w:rtl w:val="0"/>
        </w:rPr>
        <w:t xml:space="preserve">Each card leads to a dedicated screen (e.g., View Details opens an expanded chart view)</w:t>
        <w:br w:type="textWrapping"/>
      </w:r>
    </w:p>
    <w:p w:rsidR="00000000" w:rsidDel="00000000" w:rsidP="00000000" w:rsidRDefault="00000000" w:rsidRPr="00000000" w14:paraId="0000017F">
      <w:pPr>
        <w:numPr>
          <w:ilvl w:val="0"/>
          <w:numId w:val="41"/>
        </w:numPr>
        <w:spacing w:after="20" w:before="20" w:line="240" w:lineRule="auto"/>
        <w:ind w:left="720" w:hanging="360"/>
        <w:jc w:val="both"/>
        <w:rPr/>
      </w:pPr>
      <w:r w:rsidDel="00000000" w:rsidR="00000000" w:rsidRPr="00000000">
        <w:rPr>
          <w:rtl w:val="0"/>
        </w:rPr>
        <w:t xml:space="preserve">Data is updated in real time</w:t>
        <w:br w:type="textWrapping"/>
      </w:r>
    </w:p>
    <w:p w:rsidR="00000000" w:rsidDel="00000000" w:rsidP="00000000" w:rsidRDefault="00000000" w:rsidRPr="00000000" w14:paraId="00000180">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181">
      <w:pPr>
        <w:numPr>
          <w:ilvl w:val="0"/>
          <w:numId w:val="59"/>
        </w:numPr>
        <w:spacing w:after="20" w:before="20" w:line="240" w:lineRule="auto"/>
        <w:ind w:left="720" w:hanging="360"/>
        <w:jc w:val="both"/>
        <w:rPr/>
      </w:pPr>
      <w:r w:rsidDel="00000000" w:rsidR="00000000" w:rsidRPr="00000000">
        <w:rPr>
          <w:rFonts w:ascii="Arial Unicode MS" w:cs="Arial Unicode MS" w:eastAsia="Arial Unicode MS" w:hAnsi="Arial Unicode MS"/>
          <w:rtl w:val="0"/>
        </w:rPr>
        <w:t xml:space="preserve">Sensors not updated → “Offline” status or missing values may appear</w:t>
      </w:r>
    </w:p>
    <w:p w:rsidR="00000000" w:rsidDel="00000000" w:rsidP="00000000" w:rsidRDefault="00000000" w:rsidRPr="00000000" w14:paraId="00000182">
      <w:pPr>
        <w:spacing w:after="20" w:before="20" w:line="240" w:lineRule="auto"/>
        <w:jc w:val="both"/>
        <w:rPr/>
      </w:pPr>
      <w:r w:rsidDel="00000000" w:rsidR="00000000" w:rsidRPr="00000000">
        <w:rPr>
          <w:rtl w:val="0"/>
        </w:rPr>
      </w:r>
    </w:p>
    <w:p w:rsidR="00000000" w:rsidDel="00000000" w:rsidP="00000000" w:rsidRDefault="00000000" w:rsidRPr="00000000" w14:paraId="00000183">
      <w:pPr>
        <w:spacing w:after="20" w:before="20" w:line="240" w:lineRule="auto"/>
        <w:jc w:val="both"/>
        <w:rPr/>
      </w:pPr>
      <w:r w:rsidDel="00000000" w:rsidR="00000000" w:rsidRPr="00000000">
        <w:rPr>
          <w:rtl w:val="0"/>
        </w:rPr>
      </w:r>
    </w:p>
    <w:p w:rsidR="00000000" w:rsidDel="00000000" w:rsidP="00000000" w:rsidRDefault="00000000" w:rsidRPr="00000000" w14:paraId="00000184">
      <w:pPr>
        <w:spacing w:after="20" w:before="20" w:line="240" w:lineRule="auto"/>
        <w:ind w:left="0" w:firstLine="0"/>
        <w:rPr/>
      </w:pPr>
      <w:r w:rsidDel="00000000" w:rsidR="00000000" w:rsidRPr="00000000">
        <w:rPr>
          <w:rtl w:val="0"/>
        </w:rPr>
      </w:r>
    </w:p>
    <w:p w:rsidR="00000000" w:rsidDel="00000000" w:rsidP="00000000" w:rsidRDefault="00000000" w:rsidRPr="00000000" w14:paraId="00000185">
      <w:pPr>
        <w:spacing w:line="259" w:lineRule="auto"/>
        <w:jc w:val="both"/>
        <w:rPr/>
      </w:pPr>
      <w:r w:rsidDel="00000000" w:rsidR="00000000" w:rsidRPr="00000000">
        <w:rPr>
          <w:rtl w:val="0"/>
        </w:rPr>
        <w:t xml:space="preserve">4. Sensors Dashboard</w:t>
      </w:r>
    </w:p>
    <w:p w:rsidR="00000000" w:rsidDel="00000000" w:rsidP="00000000" w:rsidRDefault="00000000" w:rsidRPr="00000000" w14:paraId="00000186">
      <w:pPr>
        <w:spacing w:line="259" w:lineRule="auto"/>
        <w:jc w:val="both"/>
        <w:rPr>
          <w:b w:val="1"/>
        </w:rPr>
      </w:pPr>
      <w:r w:rsidDel="00000000" w:rsidR="00000000" w:rsidRPr="00000000">
        <w:rPr>
          <w:rtl w:val="0"/>
        </w:rPr>
      </w:r>
    </w:p>
    <w:p w:rsidR="00000000" w:rsidDel="00000000" w:rsidP="00000000" w:rsidRDefault="00000000" w:rsidRPr="00000000" w14:paraId="00000187">
      <w:pPr>
        <w:spacing w:line="259" w:lineRule="auto"/>
        <w:jc w:val="both"/>
        <w:rPr>
          <w:b w:val="1"/>
        </w:rPr>
      </w:pPr>
      <w:r w:rsidDel="00000000" w:rsidR="00000000" w:rsidRPr="00000000">
        <w:rPr>
          <w:b w:val="1"/>
        </w:rPr>
        <w:drawing>
          <wp:inline distB="114300" distT="114300" distL="114300" distR="114300">
            <wp:extent cx="5745600" cy="3022600"/>
            <wp:effectExtent b="0" l="0" r="0" t="0"/>
            <wp:docPr id="1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4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0" w:before="20" w:line="240" w:lineRule="auto"/>
        <w:jc w:val="both"/>
        <w:rPr/>
      </w:pPr>
      <w:r w:rsidDel="00000000" w:rsidR="00000000" w:rsidRPr="00000000">
        <w:rPr>
          <w:rtl w:val="0"/>
        </w:rPr>
        <w:t xml:space="preserve">Purpose:</w:t>
        <w:br w:type="textWrapping"/>
        <w:t xml:space="preserve"> To allow users to monitor real-time environmental conditions through live readings from field-deployed smart sensors, with an option to manually refresh data.</w:t>
      </w:r>
    </w:p>
    <w:p w:rsidR="00000000" w:rsidDel="00000000" w:rsidP="00000000" w:rsidRDefault="00000000" w:rsidRPr="00000000" w14:paraId="00000189">
      <w:pPr>
        <w:spacing w:after="20" w:before="20" w:line="240" w:lineRule="auto"/>
        <w:jc w:val="both"/>
        <w:rPr/>
      </w:pPr>
      <w:r w:rsidDel="00000000" w:rsidR="00000000" w:rsidRPr="00000000">
        <w:rPr>
          <w:rtl w:val="0"/>
        </w:rPr>
        <w:t xml:space="preserve">Screen Elements:</w:t>
      </w:r>
    </w:p>
    <w:p w:rsidR="00000000" w:rsidDel="00000000" w:rsidP="00000000" w:rsidRDefault="00000000" w:rsidRPr="00000000" w14:paraId="0000018A">
      <w:pPr>
        <w:numPr>
          <w:ilvl w:val="0"/>
          <w:numId w:val="57"/>
        </w:numPr>
        <w:spacing w:after="20" w:before="20" w:line="240" w:lineRule="auto"/>
        <w:ind w:left="720" w:hanging="360"/>
        <w:jc w:val="both"/>
        <w:rPr/>
      </w:pPr>
      <w:r w:rsidDel="00000000" w:rsidR="00000000" w:rsidRPr="00000000">
        <w:rPr>
          <w:rtl w:val="0"/>
        </w:rPr>
        <w:t xml:space="preserve">"Back" button to return to the main dashboard</w:t>
        <w:br w:type="textWrapping"/>
      </w:r>
    </w:p>
    <w:p w:rsidR="00000000" w:rsidDel="00000000" w:rsidP="00000000" w:rsidRDefault="00000000" w:rsidRPr="00000000" w14:paraId="0000018B">
      <w:pPr>
        <w:numPr>
          <w:ilvl w:val="0"/>
          <w:numId w:val="57"/>
        </w:numPr>
        <w:spacing w:after="20" w:before="20" w:line="240" w:lineRule="auto"/>
        <w:ind w:left="720" w:hanging="360"/>
        <w:jc w:val="both"/>
        <w:rPr/>
      </w:pPr>
      <w:r w:rsidDel="00000000" w:rsidR="00000000" w:rsidRPr="00000000">
        <w:rPr>
          <w:rtl w:val="0"/>
        </w:rPr>
        <w:t xml:space="preserve">Title: Sensors Dashboard</w:t>
        <w:br w:type="textWrapping"/>
      </w:r>
    </w:p>
    <w:p w:rsidR="00000000" w:rsidDel="00000000" w:rsidP="00000000" w:rsidRDefault="00000000" w:rsidRPr="00000000" w14:paraId="0000018C">
      <w:pPr>
        <w:numPr>
          <w:ilvl w:val="0"/>
          <w:numId w:val="57"/>
        </w:numPr>
        <w:spacing w:after="20" w:before="20" w:line="240" w:lineRule="auto"/>
        <w:ind w:left="720" w:hanging="360"/>
        <w:jc w:val="both"/>
        <w:rPr/>
      </w:pPr>
      <w:r w:rsidDel="00000000" w:rsidR="00000000" w:rsidRPr="00000000">
        <w:rPr>
          <w:rtl w:val="0"/>
        </w:rPr>
        <w:t xml:space="preserve">"Refresh Data" button to update the sensor readings</w:t>
        <w:br w:type="textWrapping"/>
      </w:r>
    </w:p>
    <w:p w:rsidR="00000000" w:rsidDel="00000000" w:rsidP="00000000" w:rsidRDefault="00000000" w:rsidRPr="00000000" w14:paraId="0000018D">
      <w:pPr>
        <w:numPr>
          <w:ilvl w:val="0"/>
          <w:numId w:val="57"/>
        </w:numPr>
        <w:spacing w:after="20" w:before="20" w:line="240" w:lineRule="auto"/>
        <w:ind w:left="720" w:hanging="360"/>
        <w:jc w:val="both"/>
        <w:rPr/>
      </w:pPr>
      <w:r w:rsidDel="00000000" w:rsidR="00000000" w:rsidRPr="00000000">
        <w:rPr>
          <w:rtl w:val="0"/>
        </w:rPr>
        <w:t xml:space="preserve">Display of the five key environmental sensors:</w:t>
        <w:br w:type="textWrapping"/>
      </w:r>
    </w:p>
    <w:p w:rsidR="00000000" w:rsidDel="00000000" w:rsidP="00000000" w:rsidRDefault="00000000" w:rsidRPr="00000000" w14:paraId="0000018E">
      <w:pPr>
        <w:numPr>
          <w:ilvl w:val="1"/>
          <w:numId w:val="57"/>
        </w:numPr>
        <w:spacing w:after="20" w:before="20" w:line="240" w:lineRule="auto"/>
        <w:ind w:left="1440" w:hanging="360"/>
        <w:jc w:val="both"/>
        <w:rPr/>
      </w:pPr>
      <w:r w:rsidDel="00000000" w:rsidR="00000000" w:rsidRPr="00000000">
        <w:rPr>
          <w:rtl w:val="0"/>
        </w:rPr>
        <w:t xml:space="preserve">Temperature</w:t>
        <w:br w:type="textWrapping"/>
      </w:r>
    </w:p>
    <w:p w:rsidR="00000000" w:rsidDel="00000000" w:rsidP="00000000" w:rsidRDefault="00000000" w:rsidRPr="00000000" w14:paraId="0000018F">
      <w:pPr>
        <w:numPr>
          <w:ilvl w:val="1"/>
          <w:numId w:val="57"/>
        </w:numPr>
        <w:spacing w:after="20" w:before="20" w:line="240" w:lineRule="auto"/>
        <w:ind w:left="1440" w:hanging="360"/>
        <w:jc w:val="both"/>
        <w:rPr/>
      </w:pPr>
      <w:r w:rsidDel="00000000" w:rsidR="00000000" w:rsidRPr="00000000">
        <w:rPr>
          <w:rtl w:val="0"/>
        </w:rPr>
        <w:t xml:space="preserve">Light</w:t>
        <w:br w:type="textWrapping"/>
      </w:r>
    </w:p>
    <w:p w:rsidR="00000000" w:rsidDel="00000000" w:rsidP="00000000" w:rsidRDefault="00000000" w:rsidRPr="00000000" w14:paraId="00000190">
      <w:pPr>
        <w:numPr>
          <w:ilvl w:val="1"/>
          <w:numId w:val="57"/>
        </w:numPr>
        <w:spacing w:after="20" w:before="20" w:line="240" w:lineRule="auto"/>
        <w:ind w:left="1440" w:hanging="360"/>
        <w:jc w:val="both"/>
        <w:rPr/>
      </w:pPr>
      <w:r w:rsidDel="00000000" w:rsidR="00000000" w:rsidRPr="00000000">
        <w:rPr>
          <w:rtl w:val="0"/>
        </w:rPr>
        <w:t xml:space="preserve">Soil Moisture</w:t>
        <w:br w:type="textWrapping"/>
      </w:r>
    </w:p>
    <w:p w:rsidR="00000000" w:rsidDel="00000000" w:rsidP="00000000" w:rsidRDefault="00000000" w:rsidRPr="00000000" w14:paraId="00000191">
      <w:pPr>
        <w:numPr>
          <w:ilvl w:val="1"/>
          <w:numId w:val="57"/>
        </w:numPr>
        <w:spacing w:after="20" w:before="20" w:line="240" w:lineRule="auto"/>
        <w:ind w:left="1440" w:hanging="360"/>
        <w:jc w:val="both"/>
        <w:rPr/>
      </w:pPr>
      <w:r w:rsidDel="00000000" w:rsidR="00000000" w:rsidRPr="00000000">
        <w:rPr>
          <w:rtl w:val="0"/>
        </w:rPr>
        <w:t xml:space="preserve">Air Humidity</w:t>
        <w:br w:type="textWrapping"/>
      </w:r>
    </w:p>
    <w:p w:rsidR="00000000" w:rsidDel="00000000" w:rsidP="00000000" w:rsidRDefault="00000000" w:rsidRPr="00000000" w14:paraId="00000192">
      <w:pPr>
        <w:numPr>
          <w:ilvl w:val="1"/>
          <w:numId w:val="57"/>
        </w:numPr>
        <w:spacing w:after="20" w:before="20" w:line="240" w:lineRule="auto"/>
        <w:ind w:left="1440" w:hanging="360"/>
        <w:jc w:val="both"/>
        <w:rPr/>
      </w:pPr>
      <w:r w:rsidDel="00000000" w:rsidR="00000000" w:rsidRPr="00000000">
        <w:rPr>
          <w:rtl w:val="0"/>
        </w:rPr>
        <w:t xml:space="preserve">Air Pressure</w:t>
        <w:br w:type="textWrapping"/>
      </w:r>
    </w:p>
    <w:p w:rsidR="00000000" w:rsidDel="00000000" w:rsidP="00000000" w:rsidRDefault="00000000" w:rsidRPr="00000000" w14:paraId="00000193">
      <w:pPr>
        <w:spacing w:after="20" w:before="20" w:line="240" w:lineRule="auto"/>
        <w:jc w:val="both"/>
        <w:rPr/>
      </w:pPr>
      <w:r w:rsidDel="00000000" w:rsidR="00000000" w:rsidRPr="00000000">
        <w:rPr>
          <w:rtl w:val="0"/>
        </w:rPr>
        <w:t xml:space="preserve">Each sensor card includes:</w:t>
      </w:r>
    </w:p>
    <w:p w:rsidR="00000000" w:rsidDel="00000000" w:rsidP="00000000" w:rsidRDefault="00000000" w:rsidRPr="00000000" w14:paraId="00000194">
      <w:pPr>
        <w:numPr>
          <w:ilvl w:val="0"/>
          <w:numId w:val="2"/>
        </w:numPr>
        <w:spacing w:after="20" w:before="20" w:line="240" w:lineRule="auto"/>
        <w:ind w:left="720" w:hanging="360"/>
        <w:jc w:val="both"/>
        <w:rPr/>
      </w:pPr>
      <w:r w:rsidDel="00000000" w:rsidR="00000000" w:rsidRPr="00000000">
        <w:rPr>
          <w:rtl w:val="0"/>
        </w:rPr>
        <w:t xml:space="preserve">Current value (with appropriate units: °C, lux, %, hPa)</w:t>
        <w:br w:type="textWrapping"/>
      </w:r>
    </w:p>
    <w:p w:rsidR="00000000" w:rsidDel="00000000" w:rsidP="00000000" w:rsidRDefault="00000000" w:rsidRPr="00000000" w14:paraId="00000195">
      <w:pPr>
        <w:numPr>
          <w:ilvl w:val="0"/>
          <w:numId w:val="2"/>
        </w:numPr>
        <w:spacing w:after="20" w:before="20" w:line="240" w:lineRule="auto"/>
        <w:ind w:left="720" w:hanging="360"/>
        <w:jc w:val="both"/>
        <w:rPr/>
      </w:pPr>
      <w:r w:rsidDel="00000000" w:rsidR="00000000" w:rsidRPr="00000000">
        <w:rPr>
          <w:rtl w:val="0"/>
        </w:rPr>
        <w:t xml:space="preserve">Health status indicator (e.g., "Normal" in green)</w:t>
        <w:br w:type="textWrapping"/>
      </w:r>
    </w:p>
    <w:p w:rsidR="00000000" w:rsidDel="00000000" w:rsidP="00000000" w:rsidRDefault="00000000" w:rsidRPr="00000000" w14:paraId="00000196">
      <w:pPr>
        <w:numPr>
          <w:ilvl w:val="0"/>
          <w:numId w:val="2"/>
        </w:numPr>
        <w:spacing w:after="20" w:before="20" w:line="240" w:lineRule="auto"/>
        <w:ind w:left="720" w:hanging="360"/>
        <w:jc w:val="both"/>
        <w:rPr/>
      </w:pPr>
      <w:r w:rsidDel="00000000" w:rsidR="00000000" w:rsidRPr="00000000">
        <w:rPr>
          <w:rtl w:val="0"/>
        </w:rPr>
        <w:t xml:space="preserve">Last updated timestamp</w:t>
        <w:br w:type="textWrapping"/>
      </w:r>
    </w:p>
    <w:p w:rsidR="00000000" w:rsidDel="00000000" w:rsidP="00000000" w:rsidRDefault="00000000" w:rsidRPr="00000000" w14:paraId="00000197">
      <w:pPr>
        <w:numPr>
          <w:ilvl w:val="0"/>
          <w:numId w:val="2"/>
        </w:numPr>
        <w:spacing w:after="20" w:before="20" w:line="240" w:lineRule="auto"/>
        <w:ind w:left="720" w:hanging="360"/>
        <w:jc w:val="both"/>
        <w:rPr/>
      </w:pPr>
      <w:r w:rsidDel="00000000" w:rsidR="00000000" w:rsidRPr="00000000">
        <w:rPr>
          <w:rtl w:val="0"/>
        </w:rPr>
        <w:t xml:space="preserve">Mini bar chart showing the reading trend</w:t>
        <w:br w:type="textWrapping"/>
      </w:r>
    </w:p>
    <w:p w:rsidR="00000000" w:rsidDel="00000000" w:rsidP="00000000" w:rsidRDefault="00000000" w:rsidRPr="00000000" w14:paraId="00000198">
      <w:pPr>
        <w:spacing w:after="20" w:before="20" w:line="240" w:lineRule="auto"/>
        <w:jc w:val="both"/>
        <w:rPr/>
      </w:pPr>
      <w:r w:rsidDel="00000000" w:rsidR="00000000" w:rsidRPr="00000000">
        <w:rPr>
          <w:rtl w:val="0"/>
        </w:rPr>
        <w:t xml:space="preserve">User Actions:</w:t>
      </w:r>
    </w:p>
    <w:p w:rsidR="00000000" w:rsidDel="00000000" w:rsidP="00000000" w:rsidRDefault="00000000" w:rsidRPr="00000000" w14:paraId="00000199">
      <w:pPr>
        <w:numPr>
          <w:ilvl w:val="0"/>
          <w:numId w:val="29"/>
        </w:numPr>
        <w:spacing w:after="20" w:before="20" w:line="240" w:lineRule="auto"/>
        <w:ind w:left="720" w:hanging="360"/>
        <w:jc w:val="both"/>
        <w:rPr/>
      </w:pPr>
      <w:r w:rsidDel="00000000" w:rsidR="00000000" w:rsidRPr="00000000">
        <w:rPr>
          <w:rtl w:val="0"/>
        </w:rPr>
        <w:t xml:space="preserve">Review the environmental metrics to assess current field conditions</w:t>
        <w:br w:type="textWrapping"/>
      </w:r>
    </w:p>
    <w:p w:rsidR="00000000" w:rsidDel="00000000" w:rsidP="00000000" w:rsidRDefault="00000000" w:rsidRPr="00000000" w14:paraId="0000019A">
      <w:pPr>
        <w:numPr>
          <w:ilvl w:val="0"/>
          <w:numId w:val="29"/>
        </w:numPr>
        <w:spacing w:after="20" w:before="20" w:line="240" w:lineRule="auto"/>
        <w:ind w:left="720" w:hanging="360"/>
        <w:jc w:val="both"/>
        <w:rPr/>
      </w:pPr>
      <w:r w:rsidDel="00000000" w:rsidR="00000000" w:rsidRPr="00000000">
        <w:rPr>
          <w:rtl w:val="0"/>
        </w:rPr>
        <w:t xml:space="preserve">Click "Refresh Data" to manually update the readings</w:t>
        <w:br w:type="textWrapping"/>
      </w:r>
    </w:p>
    <w:p w:rsidR="00000000" w:rsidDel="00000000" w:rsidP="00000000" w:rsidRDefault="00000000" w:rsidRPr="00000000" w14:paraId="0000019B">
      <w:pPr>
        <w:numPr>
          <w:ilvl w:val="0"/>
          <w:numId w:val="29"/>
        </w:numPr>
        <w:spacing w:after="20" w:before="20" w:line="240" w:lineRule="auto"/>
        <w:ind w:left="720" w:hanging="360"/>
        <w:jc w:val="both"/>
        <w:rPr/>
      </w:pPr>
      <w:r w:rsidDel="00000000" w:rsidR="00000000" w:rsidRPr="00000000">
        <w:rPr>
          <w:rtl w:val="0"/>
        </w:rPr>
        <w:t xml:space="preserve">Check for anomalies or errors in the values and sensor health status</w:t>
        <w:br w:type="textWrapping"/>
      </w:r>
    </w:p>
    <w:p w:rsidR="00000000" w:rsidDel="00000000" w:rsidP="00000000" w:rsidRDefault="00000000" w:rsidRPr="00000000" w14:paraId="0000019C">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19D">
      <w:pPr>
        <w:numPr>
          <w:ilvl w:val="0"/>
          <w:numId w:val="40"/>
        </w:numPr>
        <w:spacing w:after="20" w:before="20" w:line="240" w:lineRule="auto"/>
        <w:ind w:left="720" w:hanging="360"/>
        <w:jc w:val="both"/>
        <w:rPr/>
      </w:pPr>
      <w:r w:rsidDel="00000000" w:rsidR="00000000" w:rsidRPr="00000000">
        <w:rPr>
          <w:rtl w:val="0"/>
        </w:rPr>
        <w:t xml:space="preserve">Each sensor card automatically updates after refresh</w:t>
        <w:br w:type="textWrapping"/>
      </w:r>
    </w:p>
    <w:p w:rsidR="00000000" w:rsidDel="00000000" w:rsidP="00000000" w:rsidRDefault="00000000" w:rsidRPr="00000000" w14:paraId="0000019E">
      <w:pPr>
        <w:numPr>
          <w:ilvl w:val="0"/>
          <w:numId w:val="40"/>
        </w:numPr>
        <w:spacing w:after="20" w:before="20" w:line="240" w:lineRule="auto"/>
        <w:ind w:left="720" w:hanging="360"/>
        <w:jc w:val="both"/>
        <w:rPr/>
      </w:pPr>
      <w:r w:rsidDel="00000000" w:rsidR="00000000" w:rsidRPr="00000000">
        <w:rPr>
          <w:rtl w:val="0"/>
        </w:rPr>
        <w:t xml:space="preserve">“Normal” status is shown in green if the value is within acceptable range</w:t>
        <w:br w:type="textWrapping"/>
      </w:r>
    </w:p>
    <w:p w:rsidR="00000000" w:rsidDel="00000000" w:rsidP="00000000" w:rsidRDefault="00000000" w:rsidRPr="00000000" w14:paraId="0000019F">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1A0">
      <w:pPr>
        <w:numPr>
          <w:ilvl w:val="0"/>
          <w:numId w:val="9"/>
        </w:numPr>
        <w:spacing w:after="20" w:before="20" w:line="240" w:lineRule="auto"/>
        <w:ind w:left="720" w:hanging="360"/>
        <w:jc w:val="both"/>
        <w:rPr/>
      </w:pPr>
      <w:r w:rsidDel="00000000" w:rsidR="00000000" w:rsidRPr="00000000">
        <w:rPr>
          <w:rFonts w:ascii="Arial Unicode MS" w:cs="Arial Unicode MS" w:eastAsia="Arial Unicode MS" w:hAnsi="Arial Unicode MS"/>
          <w:rtl w:val="0"/>
        </w:rPr>
        <w:t xml:space="preserve">Missing or abnormal values → chart not shown or warning displayed</w:t>
        <w:br w:type="textWrapping"/>
      </w:r>
    </w:p>
    <w:p w:rsidR="00000000" w:rsidDel="00000000" w:rsidP="00000000" w:rsidRDefault="00000000" w:rsidRPr="00000000" w14:paraId="000001A1">
      <w:pPr>
        <w:numPr>
          <w:ilvl w:val="0"/>
          <w:numId w:val="9"/>
        </w:numPr>
        <w:spacing w:after="20" w:before="20" w:line="240" w:lineRule="auto"/>
        <w:ind w:left="720" w:hanging="360"/>
        <w:jc w:val="both"/>
        <w:rPr/>
      </w:pPr>
      <w:r w:rsidDel="00000000" w:rsidR="00000000" w:rsidRPr="00000000">
        <w:rPr>
          <w:rFonts w:ascii="Arial Unicode MS" w:cs="Arial Unicode MS" w:eastAsia="Arial Unicode MS" w:hAnsi="Arial Unicode MS"/>
          <w:rtl w:val="0"/>
        </w:rPr>
        <w:t xml:space="preserve">Disconnected sensor → health status changes from “Normal” to “Error” or warning alert appears</w:t>
      </w:r>
      <w:r w:rsidDel="00000000" w:rsidR="00000000" w:rsidRPr="00000000">
        <w:rPr>
          <w:rtl w:val="0"/>
        </w:rPr>
      </w:r>
    </w:p>
    <w:p w:rsidR="00000000" w:rsidDel="00000000" w:rsidP="00000000" w:rsidRDefault="00000000" w:rsidRPr="00000000" w14:paraId="000001A2">
      <w:pPr>
        <w:spacing w:line="259" w:lineRule="auto"/>
        <w:jc w:val="both"/>
        <w:rPr>
          <w:b w:val="1"/>
        </w:rPr>
      </w:pPr>
      <w:r w:rsidDel="00000000" w:rsidR="00000000" w:rsidRPr="00000000">
        <w:rPr>
          <w:rtl w:val="0"/>
        </w:rPr>
      </w:r>
    </w:p>
    <w:p w:rsidR="00000000" w:rsidDel="00000000" w:rsidP="00000000" w:rsidRDefault="00000000" w:rsidRPr="00000000" w14:paraId="000001A3">
      <w:pPr>
        <w:spacing w:line="259" w:lineRule="auto"/>
        <w:jc w:val="both"/>
        <w:rPr/>
      </w:pPr>
      <w:r w:rsidDel="00000000" w:rsidR="00000000" w:rsidRPr="00000000">
        <w:rPr>
          <w:rtl w:val="0"/>
        </w:rPr>
        <w:t xml:space="preserve">5. Sensor Analytics</w:t>
      </w:r>
    </w:p>
    <w:p w:rsidR="00000000" w:rsidDel="00000000" w:rsidP="00000000" w:rsidRDefault="00000000" w:rsidRPr="00000000" w14:paraId="000001A4">
      <w:pPr>
        <w:spacing w:line="259" w:lineRule="auto"/>
        <w:jc w:val="both"/>
        <w:rPr/>
      </w:pPr>
      <w:r w:rsidDel="00000000" w:rsidR="00000000" w:rsidRPr="00000000">
        <w:rPr>
          <w:rtl w:val="0"/>
        </w:rPr>
      </w:r>
    </w:p>
    <w:p w:rsidR="00000000" w:rsidDel="00000000" w:rsidP="00000000" w:rsidRDefault="00000000" w:rsidRPr="00000000" w14:paraId="000001A5">
      <w:pPr>
        <w:spacing w:line="259" w:lineRule="auto"/>
        <w:jc w:val="both"/>
        <w:rPr>
          <w:b w:val="1"/>
        </w:rPr>
      </w:pPr>
      <w:r w:rsidDel="00000000" w:rsidR="00000000" w:rsidRPr="00000000">
        <w:rPr>
          <w:rtl w:val="0"/>
        </w:rPr>
      </w:r>
    </w:p>
    <w:p w:rsidR="00000000" w:rsidDel="00000000" w:rsidP="00000000" w:rsidRDefault="00000000" w:rsidRPr="00000000" w14:paraId="000001A6">
      <w:pPr>
        <w:spacing w:line="259" w:lineRule="auto"/>
        <w:jc w:val="both"/>
        <w:rPr>
          <w:b w:val="1"/>
        </w:rPr>
      </w:pPr>
      <w:r w:rsidDel="00000000" w:rsidR="00000000" w:rsidRPr="00000000">
        <w:rPr>
          <w:b w:val="1"/>
        </w:rPr>
        <w:drawing>
          <wp:inline distB="114300" distT="114300" distL="114300" distR="114300">
            <wp:extent cx="5745600" cy="3352800"/>
            <wp:effectExtent b="0" l="0" r="0" 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45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59" w:lineRule="auto"/>
        <w:jc w:val="both"/>
        <w:rPr>
          <w:b w:val="1"/>
        </w:rPr>
      </w:pPr>
      <w:r w:rsidDel="00000000" w:rsidR="00000000" w:rsidRPr="00000000">
        <w:rPr>
          <w:rtl w:val="0"/>
        </w:rPr>
      </w:r>
    </w:p>
    <w:p w:rsidR="00000000" w:rsidDel="00000000" w:rsidP="00000000" w:rsidRDefault="00000000" w:rsidRPr="00000000" w14:paraId="000001A8">
      <w:pPr>
        <w:spacing w:after="20" w:before="20" w:line="240" w:lineRule="auto"/>
        <w:jc w:val="both"/>
        <w:rPr/>
      </w:pPr>
      <w:r w:rsidDel="00000000" w:rsidR="00000000" w:rsidRPr="00000000">
        <w:rPr>
          <w:rtl w:val="0"/>
        </w:rPr>
        <w:t xml:space="preserve">Purpose:</w:t>
        <w:br w:type="textWrapping"/>
        <w:t xml:space="preserve"> This screen enables users to analyze sensor trends over time, helping to detect anomalies, assess field conditions, and make data-driven irrigation decisions.</w:t>
      </w:r>
    </w:p>
    <w:p w:rsidR="00000000" w:rsidDel="00000000" w:rsidP="00000000" w:rsidRDefault="00000000" w:rsidRPr="00000000" w14:paraId="000001A9">
      <w:pPr>
        <w:spacing w:after="20" w:before="20" w:line="240" w:lineRule="auto"/>
        <w:jc w:val="both"/>
        <w:rPr/>
      </w:pPr>
      <w:r w:rsidDel="00000000" w:rsidR="00000000" w:rsidRPr="00000000">
        <w:rPr>
          <w:rtl w:val="0"/>
        </w:rPr>
        <w:t xml:space="preserve">Screen Elements:</w:t>
      </w:r>
    </w:p>
    <w:p w:rsidR="00000000" w:rsidDel="00000000" w:rsidP="00000000" w:rsidRDefault="00000000" w:rsidRPr="00000000" w14:paraId="000001AA">
      <w:pPr>
        <w:numPr>
          <w:ilvl w:val="0"/>
          <w:numId w:val="60"/>
        </w:numPr>
        <w:spacing w:after="20" w:before="20" w:line="240" w:lineRule="auto"/>
        <w:ind w:left="720" w:hanging="360"/>
        <w:rPr/>
      </w:pPr>
      <w:r w:rsidDel="00000000" w:rsidR="00000000" w:rsidRPr="00000000">
        <w:rPr>
          <w:rtl w:val="0"/>
        </w:rPr>
        <w:t xml:space="preserve">Back button to return to the previous view</w:t>
        <w:br w:type="textWrapping"/>
      </w:r>
    </w:p>
    <w:p w:rsidR="00000000" w:rsidDel="00000000" w:rsidP="00000000" w:rsidRDefault="00000000" w:rsidRPr="00000000" w14:paraId="000001AB">
      <w:pPr>
        <w:numPr>
          <w:ilvl w:val="0"/>
          <w:numId w:val="60"/>
        </w:numPr>
        <w:spacing w:after="20" w:before="20" w:line="240" w:lineRule="auto"/>
        <w:ind w:left="720" w:hanging="360"/>
        <w:rPr/>
      </w:pPr>
      <w:r w:rsidDel="00000000" w:rsidR="00000000" w:rsidRPr="00000000">
        <w:rPr>
          <w:rtl w:val="0"/>
        </w:rPr>
        <w:t xml:space="preserve">Title: Sensor Analytics</w:t>
        <w:br w:type="textWrapping"/>
      </w:r>
    </w:p>
    <w:p w:rsidR="00000000" w:rsidDel="00000000" w:rsidP="00000000" w:rsidRDefault="00000000" w:rsidRPr="00000000" w14:paraId="000001AC">
      <w:pPr>
        <w:numPr>
          <w:ilvl w:val="0"/>
          <w:numId w:val="60"/>
        </w:numPr>
        <w:spacing w:after="20" w:before="20" w:line="240" w:lineRule="auto"/>
        <w:ind w:left="720" w:hanging="360"/>
        <w:rPr/>
      </w:pPr>
      <w:r w:rsidDel="00000000" w:rsidR="00000000" w:rsidRPr="00000000">
        <w:rPr>
          <w:rtl w:val="0"/>
        </w:rPr>
        <w:t xml:space="preserve">Export Data button to download the sensor records</w:t>
        <w:br w:type="textWrapping"/>
      </w:r>
    </w:p>
    <w:p w:rsidR="00000000" w:rsidDel="00000000" w:rsidP="00000000" w:rsidRDefault="00000000" w:rsidRPr="00000000" w14:paraId="000001AD">
      <w:pPr>
        <w:numPr>
          <w:ilvl w:val="0"/>
          <w:numId w:val="60"/>
        </w:numPr>
        <w:spacing w:after="20" w:before="20" w:line="240" w:lineRule="auto"/>
        <w:ind w:left="720" w:hanging="360"/>
        <w:rPr/>
      </w:pPr>
      <w:r w:rsidDel="00000000" w:rsidR="00000000" w:rsidRPr="00000000">
        <w:rPr>
          <w:rtl w:val="0"/>
        </w:rPr>
        <w:t xml:space="preserve">Refresh Data button to update the graphs</w:t>
        <w:br w:type="textWrapping"/>
      </w:r>
    </w:p>
    <w:p w:rsidR="00000000" w:rsidDel="00000000" w:rsidP="00000000" w:rsidRDefault="00000000" w:rsidRPr="00000000" w14:paraId="000001AE">
      <w:pPr>
        <w:numPr>
          <w:ilvl w:val="0"/>
          <w:numId w:val="60"/>
        </w:numPr>
        <w:spacing w:after="20" w:before="20" w:line="240" w:lineRule="auto"/>
        <w:ind w:left="720" w:hanging="360"/>
        <w:rPr/>
      </w:pPr>
      <w:r w:rsidDel="00000000" w:rsidR="00000000" w:rsidRPr="00000000">
        <w:rPr>
          <w:rtl w:val="0"/>
        </w:rPr>
        <w:t xml:space="preserve">Time Range Selector:</w:t>
        <w:br w:type="textWrapping"/>
      </w:r>
    </w:p>
    <w:p w:rsidR="00000000" w:rsidDel="00000000" w:rsidP="00000000" w:rsidRDefault="00000000" w:rsidRPr="00000000" w14:paraId="000001AF">
      <w:pPr>
        <w:numPr>
          <w:ilvl w:val="1"/>
          <w:numId w:val="60"/>
        </w:numPr>
        <w:spacing w:after="20" w:before="20" w:line="240" w:lineRule="auto"/>
        <w:ind w:left="1440" w:hanging="360"/>
        <w:rPr/>
      </w:pPr>
      <w:r w:rsidDel="00000000" w:rsidR="00000000" w:rsidRPr="00000000">
        <w:rPr>
          <w:rtl w:val="0"/>
        </w:rPr>
        <w:t xml:space="preserve">24 Hours</w:t>
        <w:br w:type="textWrapping"/>
      </w:r>
    </w:p>
    <w:p w:rsidR="00000000" w:rsidDel="00000000" w:rsidP="00000000" w:rsidRDefault="00000000" w:rsidRPr="00000000" w14:paraId="000001B0">
      <w:pPr>
        <w:numPr>
          <w:ilvl w:val="1"/>
          <w:numId w:val="60"/>
        </w:numPr>
        <w:spacing w:after="20" w:before="20" w:line="240" w:lineRule="auto"/>
        <w:ind w:left="1440" w:hanging="360"/>
        <w:rPr/>
      </w:pPr>
      <w:r w:rsidDel="00000000" w:rsidR="00000000" w:rsidRPr="00000000">
        <w:rPr>
          <w:rtl w:val="0"/>
        </w:rPr>
        <w:t xml:space="preserve">7 Days</w:t>
        <w:br w:type="textWrapping"/>
      </w:r>
    </w:p>
    <w:p w:rsidR="00000000" w:rsidDel="00000000" w:rsidP="00000000" w:rsidRDefault="00000000" w:rsidRPr="00000000" w14:paraId="000001B1">
      <w:pPr>
        <w:numPr>
          <w:ilvl w:val="1"/>
          <w:numId w:val="60"/>
        </w:numPr>
        <w:spacing w:after="20" w:before="20" w:line="240" w:lineRule="auto"/>
        <w:ind w:left="1440" w:hanging="360"/>
        <w:rPr/>
      </w:pPr>
      <w:r w:rsidDel="00000000" w:rsidR="00000000" w:rsidRPr="00000000">
        <w:rPr>
          <w:rtl w:val="0"/>
        </w:rPr>
        <w:t xml:space="preserve">30 Days</w:t>
        <w:br w:type="textWrapping"/>
      </w:r>
    </w:p>
    <w:p w:rsidR="00000000" w:rsidDel="00000000" w:rsidP="00000000" w:rsidRDefault="00000000" w:rsidRPr="00000000" w14:paraId="000001B2">
      <w:pPr>
        <w:numPr>
          <w:ilvl w:val="1"/>
          <w:numId w:val="60"/>
        </w:numPr>
        <w:spacing w:after="20" w:before="20" w:line="240" w:lineRule="auto"/>
        <w:ind w:left="1440" w:hanging="360"/>
        <w:rPr/>
      </w:pPr>
      <w:r w:rsidDel="00000000" w:rsidR="00000000" w:rsidRPr="00000000">
        <w:rPr>
          <w:rtl w:val="0"/>
        </w:rPr>
        <w:t xml:space="preserve">Custom range</w:t>
        <w:br w:type="textWrapping"/>
      </w:r>
    </w:p>
    <w:p w:rsidR="00000000" w:rsidDel="00000000" w:rsidP="00000000" w:rsidRDefault="00000000" w:rsidRPr="00000000" w14:paraId="000001B3">
      <w:pPr>
        <w:numPr>
          <w:ilvl w:val="0"/>
          <w:numId w:val="60"/>
        </w:numPr>
        <w:spacing w:after="20" w:before="20" w:line="240" w:lineRule="auto"/>
        <w:ind w:left="720" w:hanging="360"/>
        <w:rPr/>
      </w:pPr>
      <w:r w:rsidDel="00000000" w:rsidR="00000000" w:rsidRPr="00000000">
        <w:rPr>
          <w:rtl w:val="0"/>
        </w:rPr>
        <w:t xml:space="preserve">Sensor Filters:</w:t>
        <w:br w:type="textWrapping"/>
      </w:r>
    </w:p>
    <w:p w:rsidR="00000000" w:rsidDel="00000000" w:rsidP="00000000" w:rsidRDefault="00000000" w:rsidRPr="00000000" w14:paraId="000001B4">
      <w:pPr>
        <w:numPr>
          <w:ilvl w:val="1"/>
          <w:numId w:val="60"/>
        </w:numPr>
        <w:spacing w:after="20" w:before="20" w:line="240" w:lineRule="auto"/>
        <w:ind w:left="1440" w:hanging="360"/>
        <w:rPr/>
      </w:pPr>
      <w:r w:rsidDel="00000000" w:rsidR="00000000" w:rsidRPr="00000000">
        <w:rPr>
          <w:rtl w:val="0"/>
        </w:rPr>
        <w:t xml:space="preserve">Temperature</w:t>
        <w:br w:type="textWrapping"/>
      </w:r>
    </w:p>
    <w:p w:rsidR="00000000" w:rsidDel="00000000" w:rsidP="00000000" w:rsidRDefault="00000000" w:rsidRPr="00000000" w14:paraId="000001B5">
      <w:pPr>
        <w:numPr>
          <w:ilvl w:val="1"/>
          <w:numId w:val="60"/>
        </w:numPr>
        <w:spacing w:after="20" w:before="20" w:line="240" w:lineRule="auto"/>
        <w:ind w:left="1440" w:hanging="360"/>
        <w:rPr/>
      </w:pPr>
      <w:r w:rsidDel="00000000" w:rsidR="00000000" w:rsidRPr="00000000">
        <w:rPr>
          <w:rtl w:val="0"/>
        </w:rPr>
        <w:t xml:space="preserve">Light</w:t>
        <w:br w:type="textWrapping"/>
      </w:r>
    </w:p>
    <w:p w:rsidR="00000000" w:rsidDel="00000000" w:rsidP="00000000" w:rsidRDefault="00000000" w:rsidRPr="00000000" w14:paraId="000001B6">
      <w:pPr>
        <w:numPr>
          <w:ilvl w:val="1"/>
          <w:numId w:val="60"/>
        </w:numPr>
        <w:spacing w:after="20" w:before="20" w:line="240" w:lineRule="auto"/>
        <w:ind w:left="1440" w:hanging="360"/>
        <w:rPr/>
      </w:pPr>
      <w:r w:rsidDel="00000000" w:rsidR="00000000" w:rsidRPr="00000000">
        <w:rPr>
          <w:rtl w:val="0"/>
        </w:rPr>
        <w:t xml:space="preserve">Soil Moisture</w:t>
        <w:br w:type="textWrapping"/>
      </w:r>
    </w:p>
    <w:p w:rsidR="00000000" w:rsidDel="00000000" w:rsidP="00000000" w:rsidRDefault="00000000" w:rsidRPr="00000000" w14:paraId="000001B7">
      <w:pPr>
        <w:numPr>
          <w:ilvl w:val="1"/>
          <w:numId w:val="60"/>
        </w:numPr>
        <w:spacing w:after="20" w:before="20" w:line="240" w:lineRule="auto"/>
        <w:ind w:left="1440" w:hanging="360"/>
        <w:rPr/>
      </w:pPr>
      <w:r w:rsidDel="00000000" w:rsidR="00000000" w:rsidRPr="00000000">
        <w:rPr>
          <w:rtl w:val="0"/>
        </w:rPr>
        <w:t xml:space="preserve">Humidity</w:t>
        <w:br w:type="textWrapping"/>
      </w:r>
    </w:p>
    <w:p w:rsidR="00000000" w:rsidDel="00000000" w:rsidP="00000000" w:rsidRDefault="00000000" w:rsidRPr="00000000" w14:paraId="000001B8">
      <w:pPr>
        <w:numPr>
          <w:ilvl w:val="1"/>
          <w:numId w:val="60"/>
        </w:numPr>
        <w:spacing w:after="20" w:before="20" w:line="240" w:lineRule="auto"/>
        <w:ind w:left="1440" w:hanging="360"/>
        <w:rPr/>
      </w:pPr>
      <w:r w:rsidDel="00000000" w:rsidR="00000000" w:rsidRPr="00000000">
        <w:rPr>
          <w:rtl w:val="0"/>
        </w:rPr>
        <w:t xml:space="preserve">Pressure</w:t>
        <w:br w:type="textWrapping"/>
      </w:r>
    </w:p>
    <w:p w:rsidR="00000000" w:rsidDel="00000000" w:rsidP="00000000" w:rsidRDefault="00000000" w:rsidRPr="00000000" w14:paraId="000001B9">
      <w:pPr>
        <w:numPr>
          <w:ilvl w:val="0"/>
          <w:numId w:val="60"/>
        </w:numPr>
        <w:spacing w:after="20" w:before="20" w:line="240" w:lineRule="auto"/>
        <w:ind w:left="720" w:hanging="360"/>
        <w:rPr/>
      </w:pPr>
      <w:r w:rsidDel="00000000" w:rsidR="00000000" w:rsidRPr="00000000">
        <w:rPr>
          <w:rtl w:val="0"/>
        </w:rPr>
        <w:t xml:space="preserve">Current, Average, Min, and Max Values displayed for each selected sensor:</w:t>
        <w:br w:type="textWrapping"/>
      </w:r>
    </w:p>
    <w:p w:rsidR="00000000" w:rsidDel="00000000" w:rsidP="00000000" w:rsidRDefault="00000000" w:rsidRPr="00000000" w14:paraId="000001BA">
      <w:pPr>
        <w:numPr>
          <w:ilvl w:val="1"/>
          <w:numId w:val="60"/>
        </w:numPr>
        <w:spacing w:after="20" w:before="20" w:line="240" w:lineRule="auto"/>
        <w:ind w:left="1440" w:hanging="360"/>
        <w:rPr/>
      </w:pPr>
      <w:r w:rsidDel="00000000" w:rsidR="00000000" w:rsidRPr="00000000">
        <w:rPr>
          <w:rtl w:val="0"/>
        </w:rPr>
        <w:t xml:space="preserve">Temperature (in °C)</w:t>
        <w:br w:type="textWrapping"/>
      </w:r>
    </w:p>
    <w:p w:rsidR="00000000" w:rsidDel="00000000" w:rsidP="00000000" w:rsidRDefault="00000000" w:rsidRPr="00000000" w14:paraId="000001BB">
      <w:pPr>
        <w:numPr>
          <w:ilvl w:val="1"/>
          <w:numId w:val="60"/>
        </w:numPr>
        <w:spacing w:after="20" w:before="20" w:line="240" w:lineRule="auto"/>
        <w:ind w:left="1440" w:hanging="360"/>
        <w:rPr/>
      </w:pPr>
      <w:r w:rsidDel="00000000" w:rsidR="00000000" w:rsidRPr="00000000">
        <w:rPr>
          <w:rtl w:val="0"/>
        </w:rPr>
        <w:t xml:space="preserve">Light (in lux)</w:t>
        <w:br w:type="textWrapping"/>
      </w:r>
    </w:p>
    <w:p w:rsidR="00000000" w:rsidDel="00000000" w:rsidP="00000000" w:rsidRDefault="00000000" w:rsidRPr="00000000" w14:paraId="000001BC">
      <w:pPr>
        <w:numPr>
          <w:ilvl w:val="1"/>
          <w:numId w:val="60"/>
        </w:numPr>
        <w:spacing w:after="20" w:before="20" w:line="240" w:lineRule="auto"/>
        <w:ind w:left="1440" w:hanging="360"/>
        <w:rPr/>
      </w:pPr>
      <w:r w:rsidDel="00000000" w:rsidR="00000000" w:rsidRPr="00000000">
        <w:rPr>
          <w:rtl w:val="0"/>
        </w:rPr>
        <w:t xml:space="preserve">Soil Moisture (unitless or based on system design)</w:t>
        <w:br w:type="textWrapping"/>
      </w:r>
    </w:p>
    <w:p w:rsidR="00000000" w:rsidDel="00000000" w:rsidP="00000000" w:rsidRDefault="00000000" w:rsidRPr="00000000" w14:paraId="000001BD">
      <w:pPr>
        <w:numPr>
          <w:ilvl w:val="0"/>
          <w:numId w:val="60"/>
        </w:numPr>
        <w:spacing w:after="20" w:before="20" w:line="240" w:lineRule="auto"/>
        <w:ind w:left="720" w:hanging="360"/>
        <w:rPr/>
      </w:pPr>
      <w:r w:rsidDel="00000000" w:rsidR="00000000" w:rsidRPr="00000000">
        <w:rPr>
          <w:rtl w:val="0"/>
        </w:rPr>
        <w:t xml:space="preserve">Combined Sensor Data Graph displaying synchronized data trends for all selected sensors over the chosen time range</w:t>
        <w:br w:type="textWrapping"/>
      </w:r>
    </w:p>
    <w:p w:rsidR="00000000" w:rsidDel="00000000" w:rsidP="00000000" w:rsidRDefault="00000000" w:rsidRPr="00000000" w14:paraId="000001BE">
      <w:pPr>
        <w:spacing w:after="20" w:before="20" w:line="240" w:lineRule="auto"/>
        <w:jc w:val="both"/>
        <w:rPr/>
      </w:pPr>
      <w:r w:rsidDel="00000000" w:rsidR="00000000" w:rsidRPr="00000000">
        <w:rPr>
          <w:rtl w:val="0"/>
        </w:rPr>
        <w:t xml:space="preserve">User Actions:</w:t>
      </w:r>
    </w:p>
    <w:p w:rsidR="00000000" w:rsidDel="00000000" w:rsidP="00000000" w:rsidRDefault="00000000" w:rsidRPr="00000000" w14:paraId="000001BF">
      <w:pPr>
        <w:numPr>
          <w:ilvl w:val="0"/>
          <w:numId w:val="28"/>
        </w:numPr>
        <w:spacing w:after="20" w:before="20" w:line="240" w:lineRule="auto"/>
        <w:ind w:left="720" w:hanging="360"/>
        <w:rPr/>
      </w:pPr>
      <w:r w:rsidDel="00000000" w:rsidR="00000000" w:rsidRPr="00000000">
        <w:rPr>
          <w:rtl w:val="0"/>
        </w:rPr>
        <w:t xml:space="preserve">Select a time range to view historical trends</w:t>
        <w:br w:type="textWrapping"/>
      </w:r>
    </w:p>
    <w:p w:rsidR="00000000" w:rsidDel="00000000" w:rsidP="00000000" w:rsidRDefault="00000000" w:rsidRPr="00000000" w14:paraId="000001C0">
      <w:pPr>
        <w:numPr>
          <w:ilvl w:val="0"/>
          <w:numId w:val="28"/>
        </w:numPr>
        <w:spacing w:after="20" w:before="20" w:line="240" w:lineRule="auto"/>
        <w:ind w:left="720" w:hanging="360"/>
        <w:rPr/>
      </w:pPr>
      <w:r w:rsidDel="00000000" w:rsidR="00000000" w:rsidRPr="00000000">
        <w:rPr>
          <w:rtl w:val="0"/>
        </w:rPr>
        <w:t xml:space="preserve">Toggle between sensors to focus the analysis</w:t>
        <w:br w:type="textWrapping"/>
      </w:r>
    </w:p>
    <w:p w:rsidR="00000000" w:rsidDel="00000000" w:rsidP="00000000" w:rsidRDefault="00000000" w:rsidRPr="00000000" w14:paraId="000001C1">
      <w:pPr>
        <w:numPr>
          <w:ilvl w:val="0"/>
          <w:numId w:val="28"/>
        </w:numPr>
        <w:spacing w:after="20" w:before="20" w:line="240" w:lineRule="auto"/>
        <w:ind w:left="720" w:hanging="360"/>
        <w:rPr/>
      </w:pPr>
      <w:r w:rsidDel="00000000" w:rsidR="00000000" w:rsidRPr="00000000">
        <w:rPr>
          <w:rtl w:val="0"/>
        </w:rPr>
        <w:t xml:space="preserve">Export sensor data for offline use or further processing</w:t>
        <w:br w:type="textWrapping"/>
      </w:r>
    </w:p>
    <w:p w:rsidR="00000000" w:rsidDel="00000000" w:rsidP="00000000" w:rsidRDefault="00000000" w:rsidRPr="00000000" w14:paraId="000001C2">
      <w:pPr>
        <w:numPr>
          <w:ilvl w:val="0"/>
          <w:numId w:val="28"/>
        </w:numPr>
        <w:spacing w:after="20" w:before="20" w:line="240" w:lineRule="auto"/>
        <w:ind w:left="720" w:hanging="360"/>
        <w:rPr/>
      </w:pPr>
      <w:r w:rsidDel="00000000" w:rsidR="00000000" w:rsidRPr="00000000">
        <w:rPr>
          <w:rtl w:val="0"/>
        </w:rPr>
        <w:t xml:space="preserve">Refresh data to update values and graphs</w:t>
        <w:br w:type="textWrapping"/>
      </w:r>
    </w:p>
    <w:p w:rsidR="00000000" w:rsidDel="00000000" w:rsidP="00000000" w:rsidRDefault="00000000" w:rsidRPr="00000000" w14:paraId="000001C3">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1C4">
      <w:pPr>
        <w:numPr>
          <w:ilvl w:val="0"/>
          <w:numId w:val="31"/>
        </w:numPr>
        <w:spacing w:after="20" w:before="20" w:line="240" w:lineRule="auto"/>
        <w:ind w:left="720" w:hanging="360"/>
        <w:rPr/>
      </w:pPr>
      <w:r w:rsidDel="00000000" w:rsidR="00000000" w:rsidRPr="00000000">
        <w:rPr>
          <w:rtl w:val="0"/>
        </w:rPr>
        <w:t xml:space="preserve">Graphs update dynamically based on selected filters and time</w:t>
        <w:br w:type="textWrapping"/>
      </w:r>
    </w:p>
    <w:p w:rsidR="00000000" w:rsidDel="00000000" w:rsidP="00000000" w:rsidRDefault="00000000" w:rsidRPr="00000000" w14:paraId="000001C5">
      <w:pPr>
        <w:numPr>
          <w:ilvl w:val="0"/>
          <w:numId w:val="31"/>
        </w:numPr>
        <w:spacing w:after="20" w:before="20" w:line="240" w:lineRule="auto"/>
        <w:ind w:left="720" w:hanging="360"/>
        <w:rPr/>
      </w:pPr>
      <w:r w:rsidDel="00000000" w:rsidR="00000000" w:rsidRPr="00000000">
        <w:rPr>
          <w:rtl w:val="0"/>
        </w:rPr>
        <w:t xml:space="preserve">Tooltip appears on hover to show detailed readings per date</w:t>
        <w:br w:type="textWrapping"/>
      </w:r>
    </w:p>
    <w:p w:rsidR="00000000" w:rsidDel="00000000" w:rsidP="00000000" w:rsidRDefault="00000000" w:rsidRPr="00000000" w14:paraId="000001C6">
      <w:pPr>
        <w:numPr>
          <w:ilvl w:val="0"/>
          <w:numId w:val="31"/>
        </w:numPr>
        <w:spacing w:after="20" w:before="20" w:line="240" w:lineRule="auto"/>
        <w:ind w:left="720" w:hanging="360"/>
        <w:rPr/>
      </w:pPr>
      <w:r w:rsidDel="00000000" w:rsidR="00000000" w:rsidRPr="00000000">
        <w:rPr>
          <w:rtl w:val="0"/>
        </w:rPr>
        <w:t xml:space="preserve">Status indication such as "Stable" appears if values are within expected thresholds</w:t>
        <w:br w:type="textWrapping"/>
      </w:r>
    </w:p>
    <w:p w:rsidR="00000000" w:rsidDel="00000000" w:rsidP="00000000" w:rsidRDefault="00000000" w:rsidRPr="00000000" w14:paraId="000001C7">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1C8">
      <w:pPr>
        <w:numPr>
          <w:ilvl w:val="0"/>
          <w:numId w:val="43"/>
        </w:numPr>
        <w:spacing w:after="20" w:before="20" w:line="240" w:lineRule="auto"/>
        <w:ind w:left="720" w:hanging="360"/>
        <w:rPr>
          <w:b w:val="1"/>
        </w:rPr>
      </w:pPr>
      <w:r w:rsidDel="00000000" w:rsidR="00000000" w:rsidRPr="00000000">
        <w:rPr>
          <w:rtl w:val="0"/>
        </w:rPr>
        <w:t xml:space="preserve">If data is missing or sensors are offline, the graph will show gaps or error messages</w:t>
      </w:r>
      <w:r w:rsidDel="00000000" w:rsidR="00000000" w:rsidRPr="00000000">
        <w:rPr>
          <w:b w:val="1"/>
          <w:rtl w:val="0"/>
        </w:rPr>
        <w:br w:type="textWrapping"/>
      </w:r>
    </w:p>
    <w:p w:rsidR="00000000" w:rsidDel="00000000" w:rsidP="00000000" w:rsidRDefault="00000000" w:rsidRPr="00000000" w14:paraId="000001C9">
      <w:pPr>
        <w:spacing w:after="20" w:before="20" w:line="240" w:lineRule="auto"/>
        <w:ind w:left="720" w:firstLine="0"/>
        <w:rPr>
          <w:b w:val="1"/>
        </w:rPr>
      </w:pPr>
      <w:r w:rsidDel="00000000" w:rsidR="00000000" w:rsidRPr="00000000">
        <w:rPr>
          <w:rtl w:val="0"/>
        </w:rPr>
      </w:r>
    </w:p>
    <w:p w:rsidR="00000000" w:rsidDel="00000000" w:rsidP="00000000" w:rsidRDefault="00000000" w:rsidRPr="00000000" w14:paraId="000001CA">
      <w:pPr>
        <w:spacing w:line="259" w:lineRule="auto"/>
        <w:jc w:val="both"/>
        <w:rPr/>
      </w:pPr>
      <w:r w:rsidDel="00000000" w:rsidR="00000000" w:rsidRPr="00000000">
        <w:rPr>
          <w:rtl w:val="0"/>
        </w:rPr>
        <w:t xml:space="preserve">6. Smart Irrigation Dashboard</w:t>
      </w:r>
    </w:p>
    <w:p w:rsidR="00000000" w:rsidDel="00000000" w:rsidP="00000000" w:rsidRDefault="00000000" w:rsidRPr="00000000" w14:paraId="000001CB">
      <w:pPr>
        <w:spacing w:line="259" w:lineRule="auto"/>
        <w:jc w:val="both"/>
        <w:rPr>
          <w:b w:val="1"/>
        </w:rPr>
      </w:pPr>
      <w:r w:rsidDel="00000000" w:rsidR="00000000" w:rsidRPr="00000000">
        <w:rPr>
          <w:rtl w:val="0"/>
        </w:rPr>
      </w:r>
    </w:p>
    <w:p w:rsidR="00000000" w:rsidDel="00000000" w:rsidP="00000000" w:rsidRDefault="00000000" w:rsidRPr="00000000" w14:paraId="000001CC">
      <w:pPr>
        <w:spacing w:line="259" w:lineRule="auto"/>
        <w:jc w:val="both"/>
        <w:rPr>
          <w:b w:val="1"/>
        </w:rPr>
      </w:pPr>
      <w:r w:rsidDel="00000000" w:rsidR="00000000" w:rsidRPr="00000000">
        <w:rPr>
          <w:rtl w:val="0"/>
        </w:rPr>
      </w:r>
    </w:p>
    <w:p w:rsidR="00000000" w:rsidDel="00000000" w:rsidP="00000000" w:rsidRDefault="00000000" w:rsidRPr="00000000" w14:paraId="000001CD">
      <w:pPr>
        <w:spacing w:line="259" w:lineRule="auto"/>
        <w:jc w:val="both"/>
        <w:rPr>
          <w:b w:val="1"/>
        </w:rPr>
      </w:pPr>
      <w:r w:rsidDel="00000000" w:rsidR="00000000" w:rsidRPr="00000000">
        <w:rPr>
          <w:b w:val="1"/>
        </w:rPr>
        <w:drawing>
          <wp:inline distB="114300" distT="114300" distL="114300" distR="114300">
            <wp:extent cx="5745600" cy="3302000"/>
            <wp:effectExtent b="0" l="0" r="0" t="0"/>
            <wp:docPr id="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45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59" w:lineRule="auto"/>
        <w:jc w:val="both"/>
        <w:rPr>
          <w:b w:val="1"/>
        </w:rPr>
      </w:pPr>
      <w:r w:rsidDel="00000000" w:rsidR="00000000" w:rsidRPr="00000000">
        <w:rPr>
          <w:rtl w:val="0"/>
        </w:rPr>
      </w:r>
    </w:p>
    <w:p w:rsidR="00000000" w:rsidDel="00000000" w:rsidP="00000000" w:rsidRDefault="00000000" w:rsidRPr="00000000" w14:paraId="000001CF">
      <w:pPr>
        <w:spacing w:after="20" w:before="20" w:line="240" w:lineRule="auto"/>
        <w:jc w:val="both"/>
        <w:rPr/>
      </w:pPr>
      <w:r w:rsidDel="00000000" w:rsidR="00000000" w:rsidRPr="00000000">
        <w:rPr>
          <w:rtl w:val="0"/>
        </w:rPr>
        <w:t xml:space="preserve">Purpose:</w:t>
        <w:br w:type="textWrapping"/>
        <w:t xml:space="preserve"> This screen provides real-time irrigation recommendations based on current environmental conditions. It also displays a heatmap that helps guide decision-making regarding irrigation needs.</w:t>
      </w:r>
    </w:p>
    <w:p w:rsidR="00000000" w:rsidDel="00000000" w:rsidP="00000000" w:rsidRDefault="00000000" w:rsidRPr="00000000" w14:paraId="000001D0">
      <w:pPr>
        <w:spacing w:after="20" w:before="20" w:line="240" w:lineRule="auto"/>
        <w:jc w:val="both"/>
        <w:rPr/>
      </w:pPr>
      <w:r w:rsidDel="00000000" w:rsidR="00000000" w:rsidRPr="00000000">
        <w:rPr>
          <w:rtl w:val="0"/>
        </w:rPr>
        <w:t xml:space="preserve">Screen Components:</w:t>
      </w:r>
    </w:p>
    <w:p w:rsidR="00000000" w:rsidDel="00000000" w:rsidP="00000000" w:rsidRDefault="00000000" w:rsidRPr="00000000" w14:paraId="000001D1">
      <w:pPr>
        <w:numPr>
          <w:ilvl w:val="0"/>
          <w:numId w:val="53"/>
        </w:numPr>
        <w:spacing w:after="20" w:before="20" w:line="240" w:lineRule="auto"/>
        <w:ind w:left="720" w:hanging="360"/>
        <w:jc w:val="both"/>
        <w:rPr/>
      </w:pPr>
      <w:r w:rsidDel="00000000" w:rsidR="00000000" w:rsidRPr="00000000">
        <w:rPr>
          <w:rtl w:val="0"/>
        </w:rPr>
        <w:t xml:space="preserve">Top Title: Smart Irrigation Dashboard</w:t>
        <w:br w:type="textWrapping"/>
      </w:r>
    </w:p>
    <w:p w:rsidR="00000000" w:rsidDel="00000000" w:rsidP="00000000" w:rsidRDefault="00000000" w:rsidRPr="00000000" w14:paraId="000001D2">
      <w:pPr>
        <w:numPr>
          <w:ilvl w:val="0"/>
          <w:numId w:val="53"/>
        </w:numPr>
        <w:spacing w:after="20" w:before="20" w:line="240" w:lineRule="auto"/>
        <w:ind w:left="720" w:hanging="360"/>
        <w:jc w:val="both"/>
        <w:rPr/>
      </w:pPr>
      <w:r w:rsidDel="00000000" w:rsidR="00000000" w:rsidRPr="00000000">
        <w:rPr>
          <w:rtl w:val="0"/>
        </w:rPr>
        <w:t xml:space="preserve">Back button to return to the previous screen</w:t>
        <w:br w:type="textWrapping"/>
      </w:r>
    </w:p>
    <w:p w:rsidR="00000000" w:rsidDel="00000000" w:rsidP="00000000" w:rsidRDefault="00000000" w:rsidRPr="00000000" w14:paraId="000001D3">
      <w:pPr>
        <w:numPr>
          <w:ilvl w:val="0"/>
          <w:numId w:val="53"/>
        </w:numPr>
        <w:spacing w:after="20" w:before="20" w:line="240" w:lineRule="auto"/>
        <w:ind w:left="720" w:hanging="360"/>
        <w:jc w:val="both"/>
        <w:rPr/>
      </w:pPr>
      <w:r w:rsidDel="00000000" w:rsidR="00000000" w:rsidRPr="00000000">
        <w:rPr>
          <w:rtl w:val="0"/>
        </w:rPr>
        <w:t xml:space="preserve">Current Conditions display:</w:t>
        <w:br w:type="textWrapping"/>
      </w:r>
    </w:p>
    <w:p w:rsidR="00000000" w:rsidDel="00000000" w:rsidP="00000000" w:rsidRDefault="00000000" w:rsidRPr="00000000" w14:paraId="000001D4">
      <w:pPr>
        <w:numPr>
          <w:ilvl w:val="1"/>
          <w:numId w:val="53"/>
        </w:numPr>
        <w:spacing w:after="20" w:before="20" w:line="240" w:lineRule="auto"/>
        <w:ind w:left="1440" w:hanging="360"/>
        <w:jc w:val="both"/>
        <w:rPr/>
      </w:pPr>
      <w:r w:rsidDel="00000000" w:rsidR="00000000" w:rsidRPr="00000000">
        <w:rPr>
          <w:rtl w:val="0"/>
        </w:rPr>
        <w:t xml:space="preserve">Temperature</w:t>
        <w:br w:type="textWrapping"/>
      </w:r>
    </w:p>
    <w:p w:rsidR="00000000" w:rsidDel="00000000" w:rsidP="00000000" w:rsidRDefault="00000000" w:rsidRPr="00000000" w14:paraId="000001D5">
      <w:pPr>
        <w:numPr>
          <w:ilvl w:val="1"/>
          <w:numId w:val="53"/>
        </w:numPr>
        <w:spacing w:after="20" w:before="20" w:line="240" w:lineRule="auto"/>
        <w:ind w:left="1440" w:hanging="360"/>
        <w:jc w:val="both"/>
        <w:rPr/>
      </w:pPr>
      <w:r w:rsidDel="00000000" w:rsidR="00000000" w:rsidRPr="00000000">
        <w:rPr>
          <w:rtl w:val="0"/>
        </w:rPr>
        <w:t xml:space="preserve">Air Humidity</w:t>
        <w:br w:type="textWrapping"/>
      </w:r>
    </w:p>
    <w:p w:rsidR="00000000" w:rsidDel="00000000" w:rsidP="00000000" w:rsidRDefault="00000000" w:rsidRPr="00000000" w14:paraId="000001D6">
      <w:pPr>
        <w:numPr>
          <w:ilvl w:val="1"/>
          <w:numId w:val="53"/>
        </w:numPr>
        <w:spacing w:after="20" w:before="20" w:line="240" w:lineRule="auto"/>
        <w:ind w:left="1440" w:hanging="360"/>
        <w:jc w:val="both"/>
        <w:rPr/>
      </w:pPr>
      <w:r w:rsidDel="00000000" w:rsidR="00000000" w:rsidRPr="00000000">
        <w:rPr>
          <w:rtl w:val="0"/>
        </w:rPr>
        <w:t xml:space="preserve">Recommendation: Neutral Conditions</w:t>
        <w:br w:type="textWrapping"/>
      </w:r>
    </w:p>
    <w:p w:rsidR="00000000" w:rsidDel="00000000" w:rsidP="00000000" w:rsidRDefault="00000000" w:rsidRPr="00000000" w14:paraId="000001D7">
      <w:pPr>
        <w:numPr>
          <w:ilvl w:val="0"/>
          <w:numId w:val="53"/>
        </w:numPr>
        <w:spacing w:after="20" w:before="20" w:line="240" w:lineRule="auto"/>
        <w:ind w:left="720" w:hanging="360"/>
        <w:jc w:val="both"/>
        <w:rPr/>
      </w:pPr>
      <w:r w:rsidDel="00000000" w:rsidR="00000000" w:rsidRPr="00000000">
        <w:rPr>
          <w:rtl w:val="0"/>
        </w:rPr>
        <w:t xml:space="preserve">Time Range Selection:</w:t>
        <w:br w:type="textWrapping"/>
      </w:r>
    </w:p>
    <w:p w:rsidR="00000000" w:rsidDel="00000000" w:rsidP="00000000" w:rsidRDefault="00000000" w:rsidRPr="00000000" w14:paraId="000001D8">
      <w:pPr>
        <w:numPr>
          <w:ilvl w:val="1"/>
          <w:numId w:val="53"/>
        </w:numPr>
        <w:spacing w:after="20" w:before="20" w:line="240" w:lineRule="auto"/>
        <w:ind w:left="1440" w:hanging="360"/>
        <w:jc w:val="both"/>
        <w:rPr/>
      </w:pPr>
      <w:r w:rsidDel="00000000" w:rsidR="00000000" w:rsidRPr="00000000">
        <w:rPr>
          <w:rtl w:val="0"/>
        </w:rPr>
        <w:t xml:space="preserve">24 hours</w:t>
        <w:br w:type="textWrapping"/>
      </w:r>
    </w:p>
    <w:p w:rsidR="00000000" w:rsidDel="00000000" w:rsidP="00000000" w:rsidRDefault="00000000" w:rsidRPr="00000000" w14:paraId="000001D9">
      <w:pPr>
        <w:numPr>
          <w:ilvl w:val="1"/>
          <w:numId w:val="53"/>
        </w:numPr>
        <w:spacing w:after="20" w:before="20" w:line="240" w:lineRule="auto"/>
        <w:ind w:left="1440" w:hanging="360"/>
        <w:jc w:val="both"/>
        <w:rPr/>
      </w:pPr>
      <w:r w:rsidDel="00000000" w:rsidR="00000000" w:rsidRPr="00000000">
        <w:rPr>
          <w:rtl w:val="0"/>
        </w:rPr>
        <w:t xml:space="preserve">7 days</w:t>
        <w:br w:type="textWrapping"/>
      </w:r>
    </w:p>
    <w:p w:rsidR="00000000" w:rsidDel="00000000" w:rsidP="00000000" w:rsidRDefault="00000000" w:rsidRPr="00000000" w14:paraId="000001DA">
      <w:pPr>
        <w:numPr>
          <w:ilvl w:val="1"/>
          <w:numId w:val="53"/>
        </w:numPr>
        <w:spacing w:after="20" w:before="20" w:line="240" w:lineRule="auto"/>
        <w:ind w:left="1440" w:hanging="360"/>
        <w:jc w:val="both"/>
        <w:rPr/>
      </w:pPr>
      <w:r w:rsidDel="00000000" w:rsidR="00000000" w:rsidRPr="00000000">
        <w:rPr>
          <w:rtl w:val="0"/>
        </w:rPr>
        <w:t xml:space="preserve">30 days</w:t>
        <w:br w:type="textWrapping"/>
      </w:r>
    </w:p>
    <w:p w:rsidR="00000000" w:rsidDel="00000000" w:rsidP="00000000" w:rsidRDefault="00000000" w:rsidRPr="00000000" w14:paraId="000001DB">
      <w:pPr>
        <w:numPr>
          <w:ilvl w:val="0"/>
          <w:numId w:val="53"/>
        </w:numPr>
        <w:spacing w:after="20" w:before="20" w:line="240" w:lineRule="auto"/>
        <w:ind w:left="720" w:hanging="360"/>
        <w:jc w:val="both"/>
        <w:rPr/>
      </w:pPr>
      <w:r w:rsidDel="00000000" w:rsidR="00000000" w:rsidRPr="00000000">
        <w:rPr>
          <w:rtl w:val="0"/>
        </w:rPr>
        <w:t xml:space="preserve">Heatmap with Irrigation Decision Guide:</w:t>
        <w:br w:type="textWrapping"/>
      </w:r>
    </w:p>
    <w:p w:rsidR="00000000" w:rsidDel="00000000" w:rsidP="00000000" w:rsidRDefault="00000000" w:rsidRPr="00000000" w14:paraId="000001DC">
      <w:pPr>
        <w:numPr>
          <w:ilvl w:val="1"/>
          <w:numId w:val="53"/>
        </w:numPr>
        <w:spacing w:after="20" w:before="20" w:line="240" w:lineRule="auto"/>
        <w:ind w:left="1440" w:hanging="360"/>
        <w:jc w:val="both"/>
        <w:rPr/>
      </w:pPr>
      <w:r w:rsidDel="00000000" w:rsidR="00000000" w:rsidRPr="00000000">
        <w:rPr>
          <w:rtl w:val="0"/>
        </w:rPr>
        <w:t xml:space="preserve">Vertical axis: Environmental indicators (likely humidity/temperature)</w:t>
        <w:br w:type="textWrapping"/>
      </w:r>
    </w:p>
    <w:p w:rsidR="00000000" w:rsidDel="00000000" w:rsidP="00000000" w:rsidRDefault="00000000" w:rsidRPr="00000000" w14:paraId="000001DD">
      <w:pPr>
        <w:numPr>
          <w:ilvl w:val="1"/>
          <w:numId w:val="53"/>
        </w:numPr>
        <w:spacing w:after="20" w:before="20" w:line="240" w:lineRule="auto"/>
        <w:ind w:left="1440" w:hanging="360"/>
        <w:jc w:val="both"/>
        <w:rPr/>
      </w:pPr>
      <w:r w:rsidDel="00000000" w:rsidR="00000000" w:rsidRPr="00000000">
        <w:rPr>
          <w:rtl w:val="0"/>
        </w:rPr>
        <w:t xml:space="preserve">Color gradient from red (no irrigation needed) to green (irrigation required)</w:t>
        <w:br w:type="textWrapping"/>
      </w:r>
    </w:p>
    <w:p w:rsidR="00000000" w:rsidDel="00000000" w:rsidP="00000000" w:rsidRDefault="00000000" w:rsidRPr="00000000" w14:paraId="000001DE">
      <w:pPr>
        <w:numPr>
          <w:ilvl w:val="1"/>
          <w:numId w:val="53"/>
        </w:numPr>
        <w:spacing w:after="20" w:before="20" w:line="240" w:lineRule="auto"/>
        <w:ind w:left="1440" w:hanging="360"/>
        <w:jc w:val="both"/>
        <w:rPr/>
      </w:pPr>
      <w:r w:rsidDel="00000000" w:rsidR="00000000" w:rsidRPr="00000000">
        <w:rPr>
          <w:rtl w:val="0"/>
        </w:rPr>
        <w:t xml:space="preserve">A marker indicates the current soil condition</w:t>
        <w:br w:type="textWrapping"/>
      </w:r>
    </w:p>
    <w:p w:rsidR="00000000" w:rsidDel="00000000" w:rsidP="00000000" w:rsidRDefault="00000000" w:rsidRPr="00000000" w14:paraId="000001DF">
      <w:pPr>
        <w:spacing w:after="20" w:before="20" w:line="240" w:lineRule="auto"/>
        <w:jc w:val="both"/>
        <w:rPr/>
      </w:pPr>
      <w:r w:rsidDel="00000000" w:rsidR="00000000" w:rsidRPr="00000000">
        <w:rPr>
          <w:rtl w:val="0"/>
        </w:rPr>
        <w:t xml:space="preserve">User Instructions:</w:t>
      </w:r>
    </w:p>
    <w:p w:rsidR="00000000" w:rsidDel="00000000" w:rsidP="00000000" w:rsidRDefault="00000000" w:rsidRPr="00000000" w14:paraId="000001E0">
      <w:pPr>
        <w:numPr>
          <w:ilvl w:val="0"/>
          <w:numId w:val="22"/>
        </w:numPr>
        <w:spacing w:after="20" w:before="20" w:line="240" w:lineRule="auto"/>
        <w:ind w:left="720" w:hanging="360"/>
        <w:jc w:val="both"/>
        <w:rPr/>
      </w:pPr>
      <w:r w:rsidDel="00000000" w:rsidR="00000000" w:rsidRPr="00000000">
        <w:rPr>
          <w:rtl w:val="0"/>
        </w:rPr>
        <w:t xml:space="preserve">Monitor real-time environmental data</w:t>
        <w:br w:type="textWrapping"/>
      </w:r>
    </w:p>
    <w:p w:rsidR="00000000" w:rsidDel="00000000" w:rsidP="00000000" w:rsidRDefault="00000000" w:rsidRPr="00000000" w14:paraId="000001E1">
      <w:pPr>
        <w:numPr>
          <w:ilvl w:val="0"/>
          <w:numId w:val="22"/>
        </w:numPr>
        <w:spacing w:after="20" w:before="20" w:line="240" w:lineRule="auto"/>
        <w:ind w:left="720" w:hanging="360"/>
        <w:jc w:val="both"/>
        <w:rPr/>
      </w:pPr>
      <w:r w:rsidDel="00000000" w:rsidR="00000000" w:rsidRPr="00000000">
        <w:rPr>
          <w:rtl w:val="0"/>
        </w:rPr>
        <w:t xml:space="preserve">Follow recommendations to decide whether irrigation is needed</w:t>
        <w:br w:type="textWrapping"/>
      </w:r>
    </w:p>
    <w:p w:rsidR="00000000" w:rsidDel="00000000" w:rsidP="00000000" w:rsidRDefault="00000000" w:rsidRPr="00000000" w14:paraId="000001E2">
      <w:pPr>
        <w:numPr>
          <w:ilvl w:val="0"/>
          <w:numId w:val="22"/>
        </w:numPr>
        <w:spacing w:after="20" w:before="20" w:line="240" w:lineRule="auto"/>
        <w:ind w:left="720" w:hanging="360"/>
        <w:jc w:val="both"/>
        <w:rPr/>
      </w:pPr>
      <w:r w:rsidDel="00000000" w:rsidR="00000000" w:rsidRPr="00000000">
        <w:rPr>
          <w:rtl w:val="0"/>
        </w:rPr>
        <w:t xml:space="preserve">Switch between time ranges to observe trends</w:t>
        <w:br w:type="textWrapping"/>
      </w:r>
    </w:p>
    <w:p w:rsidR="00000000" w:rsidDel="00000000" w:rsidP="00000000" w:rsidRDefault="00000000" w:rsidRPr="00000000" w14:paraId="000001E3">
      <w:pPr>
        <w:numPr>
          <w:ilvl w:val="0"/>
          <w:numId w:val="22"/>
        </w:numPr>
        <w:spacing w:after="20" w:before="20" w:line="240" w:lineRule="auto"/>
        <w:ind w:left="720" w:hanging="360"/>
        <w:jc w:val="both"/>
        <w:rPr/>
      </w:pPr>
      <w:r w:rsidDel="00000000" w:rsidR="00000000" w:rsidRPr="00000000">
        <w:rPr>
          <w:rtl w:val="0"/>
        </w:rPr>
        <w:t xml:space="preserve">Use the heatmap to understand environmental and agronomic context</w:t>
        <w:br w:type="textWrapping"/>
      </w:r>
    </w:p>
    <w:p w:rsidR="00000000" w:rsidDel="00000000" w:rsidP="00000000" w:rsidRDefault="00000000" w:rsidRPr="00000000" w14:paraId="000001E4">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1E5">
      <w:pPr>
        <w:numPr>
          <w:ilvl w:val="0"/>
          <w:numId w:val="7"/>
        </w:numPr>
        <w:spacing w:after="20" w:before="20" w:line="240" w:lineRule="auto"/>
        <w:ind w:left="720" w:hanging="360"/>
        <w:jc w:val="both"/>
        <w:rPr/>
      </w:pPr>
      <w:r w:rsidDel="00000000" w:rsidR="00000000" w:rsidRPr="00000000">
        <w:rPr>
          <w:rtl w:val="0"/>
        </w:rPr>
        <w:t xml:space="preserve">The recommendation is updated automatically based on sensor data</w:t>
        <w:br w:type="textWrapping"/>
      </w:r>
    </w:p>
    <w:p w:rsidR="00000000" w:rsidDel="00000000" w:rsidP="00000000" w:rsidRDefault="00000000" w:rsidRPr="00000000" w14:paraId="000001E6">
      <w:pPr>
        <w:numPr>
          <w:ilvl w:val="0"/>
          <w:numId w:val="7"/>
        </w:numPr>
        <w:spacing w:after="20" w:before="20" w:line="240" w:lineRule="auto"/>
        <w:ind w:left="720" w:hanging="360"/>
        <w:jc w:val="both"/>
        <w:rPr/>
      </w:pPr>
      <w:r w:rsidDel="00000000" w:rsidR="00000000" w:rsidRPr="00000000">
        <w:rPr>
          <w:rtl w:val="0"/>
        </w:rPr>
        <w:t xml:space="preserve">Changing the time range refreshes the heatmap view</w:t>
        <w:br w:type="textWrapping"/>
      </w:r>
    </w:p>
    <w:p w:rsidR="00000000" w:rsidDel="00000000" w:rsidP="00000000" w:rsidRDefault="00000000" w:rsidRPr="00000000" w14:paraId="000001E7">
      <w:pPr>
        <w:numPr>
          <w:ilvl w:val="0"/>
          <w:numId w:val="7"/>
        </w:numPr>
        <w:spacing w:after="20" w:before="20" w:line="240" w:lineRule="auto"/>
        <w:ind w:left="720" w:hanging="360"/>
        <w:jc w:val="both"/>
        <w:rPr/>
      </w:pPr>
      <w:r w:rsidDel="00000000" w:rsidR="00000000" w:rsidRPr="00000000">
        <w:rPr>
          <w:rtl w:val="0"/>
        </w:rPr>
        <w:t xml:space="preserve">Users can zoom in/out or download the heatmap</w:t>
        <w:br w:type="textWrapping"/>
      </w:r>
    </w:p>
    <w:p w:rsidR="00000000" w:rsidDel="00000000" w:rsidP="00000000" w:rsidRDefault="00000000" w:rsidRPr="00000000" w14:paraId="000001E8">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1E9">
      <w:pPr>
        <w:numPr>
          <w:ilvl w:val="0"/>
          <w:numId w:val="35"/>
        </w:numPr>
        <w:spacing w:after="20" w:before="20" w:line="240" w:lineRule="auto"/>
        <w:ind w:left="720" w:hanging="360"/>
        <w:jc w:val="both"/>
        <w:rPr/>
      </w:pPr>
      <w:r w:rsidDel="00000000" w:rsidR="00000000" w:rsidRPr="00000000">
        <w:rPr>
          <w:rtl w:val="0"/>
        </w:rPr>
        <w:t xml:space="preserve">If no sensor data is available, the recommendation may be missing or an error message may appear</w:t>
      </w:r>
    </w:p>
    <w:p w:rsidR="00000000" w:rsidDel="00000000" w:rsidP="00000000" w:rsidRDefault="00000000" w:rsidRPr="00000000" w14:paraId="000001EA">
      <w:pPr>
        <w:spacing w:after="20" w:before="20" w:line="240" w:lineRule="auto"/>
        <w:jc w:val="both"/>
        <w:rPr/>
      </w:pPr>
      <w:r w:rsidDel="00000000" w:rsidR="00000000" w:rsidRPr="00000000">
        <w:rPr>
          <w:rtl w:val="0"/>
        </w:rPr>
      </w:r>
    </w:p>
    <w:p w:rsidR="00000000" w:rsidDel="00000000" w:rsidP="00000000" w:rsidRDefault="00000000" w:rsidRPr="00000000" w14:paraId="000001EB">
      <w:pPr>
        <w:spacing w:after="20" w:before="20" w:line="240" w:lineRule="auto"/>
        <w:jc w:val="both"/>
        <w:rPr/>
      </w:pPr>
      <w:r w:rsidDel="00000000" w:rsidR="00000000" w:rsidRPr="00000000">
        <w:rPr>
          <w:rtl w:val="0"/>
        </w:rPr>
      </w:r>
    </w:p>
    <w:p w:rsidR="00000000" w:rsidDel="00000000" w:rsidP="00000000" w:rsidRDefault="00000000" w:rsidRPr="00000000" w14:paraId="000001EC">
      <w:pPr>
        <w:spacing w:after="20" w:before="20" w:line="240" w:lineRule="auto"/>
        <w:jc w:val="both"/>
        <w:rPr/>
      </w:pPr>
      <w:r w:rsidDel="00000000" w:rsidR="00000000" w:rsidRPr="00000000">
        <w:rPr>
          <w:rtl w:val="0"/>
        </w:rPr>
        <w:t xml:space="preserve">7. Weather and Soil Analysis Dashboard</w:t>
      </w:r>
    </w:p>
    <w:p w:rsidR="00000000" w:rsidDel="00000000" w:rsidP="00000000" w:rsidRDefault="00000000" w:rsidRPr="00000000" w14:paraId="000001ED">
      <w:pPr>
        <w:spacing w:after="20" w:before="20" w:line="240" w:lineRule="auto"/>
        <w:jc w:val="both"/>
        <w:rPr/>
      </w:pPr>
      <w:r w:rsidDel="00000000" w:rsidR="00000000" w:rsidRPr="00000000">
        <w:rPr>
          <w:rtl w:val="0"/>
        </w:rPr>
      </w:r>
    </w:p>
    <w:p w:rsidR="00000000" w:rsidDel="00000000" w:rsidP="00000000" w:rsidRDefault="00000000" w:rsidRPr="00000000" w14:paraId="000001EE">
      <w:pPr>
        <w:spacing w:after="20" w:before="20" w:line="240" w:lineRule="auto"/>
        <w:jc w:val="both"/>
        <w:rPr/>
      </w:pPr>
      <w:r w:rsidDel="00000000" w:rsidR="00000000" w:rsidRPr="00000000">
        <w:rPr>
          <w:rtl w:val="0"/>
        </w:rPr>
      </w:r>
    </w:p>
    <w:p w:rsidR="00000000" w:rsidDel="00000000" w:rsidP="00000000" w:rsidRDefault="00000000" w:rsidRPr="00000000" w14:paraId="000001EF">
      <w:pPr>
        <w:spacing w:after="20" w:before="20" w:line="240" w:lineRule="auto"/>
        <w:jc w:val="both"/>
        <w:rPr/>
      </w:pPr>
      <w:r w:rsidDel="00000000" w:rsidR="00000000" w:rsidRPr="00000000">
        <w:rPr/>
        <w:drawing>
          <wp:inline distB="114300" distT="114300" distL="114300" distR="114300">
            <wp:extent cx="5745600" cy="3251200"/>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45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0" w:before="20" w:line="240" w:lineRule="auto"/>
        <w:jc w:val="both"/>
        <w:rPr/>
      </w:pPr>
      <w:r w:rsidDel="00000000" w:rsidR="00000000" w:rsidRPr="00000000">
        <w:rPr>
          <w:rtl w:val="0"/>
        </w:rPr>
      </w:r>
    </w:p>
    <w:p w:rsidR="00000000" w:rsidDel="00000000" w:rsidP="00000000" w:rsidRDefault="00000000" w:rsidRPr="00000000" w14:paraId="000001F1">
      <w:pPr>
        <w:spacing w:after="20" w:before="20" w:line="240" w:lineRule="auto"/>
        <w:jc w:val="both"/>
        <w:rPr/>
      </w:pPr>
      <w:r w:rsidDel="00000000" w:rsidR="00000000" w:rsidRPr="00000000">
        <w:rPr>
          <w:rtl w:val="0"/>
        </w:rPr>
        <w:t xml:space="preserve">Purpose:</w:t>
        <w:br w:type="textWrapping"/>
        <w:t xml:space="preserve"> This screen displays up-to-date weather data and a multi-level soil temperature profile for a selected location (e.g., Karmiel). It aims to give farmers a comprehensive view of environmental conditions to support accurate crop management decisions.</w:t>
      </w:r>
    </w:p>
    <w:p w:rsidR="00000000" w:rsidDel="00000000" w:rsidP="00000000" w:rsidRDefault="00000000" w:rsidRPr="00000000" w14:paraId="000001F2">
      <w:pPr>
        <w:spacing w:after="20" w:before="20" w:line="240" w:lineRule="auto"/>
        <w:jc w:val="both"/>
        <w:rPr/>
      </w:pPr>
      <w:r w:rsidDel="00000000" w:rsidR="00000000" w:rsidRPr="00000000">
        <w:rPr>
          <w:rtl w:val="0"/>
        </w:rPr>
        <w:t xml:space="preserve">Screen Components:</w:t>
      </w:r>
    </w:p>
    <w:p w:rsidR="00000000" w:rsidDel="00000000" w:rsidP="00000000" w:rsidRDefault="00000000" w:rsidRPr="00000000" w14:paraId="000001F3">
      <w:pPr>
        <w:numPr>
          <w:ilvl w:val="0"/>
          <w:numId w:val="36"/>
        </w:numPr>
        <w:spacing w:after="20" w:before="20" w:line="240" w:lineRule="auto"/>
        <w:ind w:left="720" w:hanging="360"/>
        <w:jc w:val="both"/>
        <w:rPr/>
      </w:pPr>
      <w:r w:rsidDel="00000000" w:rsidR="00000000" w:rsidRPr="00000000">
        <w:rPr>
          <w:rtl w:val="0"/>
        </w:rPr>
        <w:t xml:space="preserve">Location Header:</w:t>
        <w:br w:type="textWrapping"/>
      </w:r>
    </w:p>
    <w:p w:rsidR="00000000" w:rsidDel="00000000" w:rsidP="00000000" w:rsidRDefault="00000000" w:rsidRPr="00000000" w14:paraId="000001F4">
      <w:pPr>
        <w:numPr>
          <w:ilvl w:val="1"/>
          <w:numId w:val="36"/>
        </w:numPr>
        <w:spacing w:after="20" w:before="20" w:line="240" w:lineRule="auto"/>
        <w:ind w:left="1440" w:hanging="360"/>
        <w:jc w:val="both"/>
        <w:rPr/>
      </w:pPr>
      <w:r w:rsidDel="00000000" w:rsidR="00000000" w:rsidRPr="00000000">
        <w:rPr>
          <w:rtl w:val="0"/>
        </w:rPr>
        <w:t xml:space="preserve">City name</w:t>
        <w:br w:type="textWrapping"/>
      </w:r>
    </w:p>
    <w:p w:rsidR="00000000" w:rsidDel="00000000" w:rsidP="00000000" w:rsidRDefault="00000000" w:rsidRPr="00000000" w14:paraId="000001F5">
      <w:pPr>
        <w:numPr>
          <w:ilvl w:val="1"/>
          <w:numId w:val="36"/>
        </w:numPr>
        <w:spacing w:after="20" w:before="20" w:line="240" w:lineRule="auto"/>
        <w:ind w:left="1440" w:hanging="360"/>
        <w:jc w:val="both"/>
        <w:rPr/>
      </w:pPr>
      <w:r w:rsidDel="00000000" w:rsidR="00000000" w:rsidRPr="00000000">
        <w:rPr>
          <w:rtl w:val="0"/>
        </w:rPr>
        <w:t xml:space="preserve">Coordinates</w:t>
        <w:br w:type="textWrapping"/>
      </w:r>
    </w:p>
    <w:p w:rsidR="00000000" w:rsidDel="00000000" w:rsidP="00000000" w:rsidRDefault="00000000" w:rsidRPr="00000000" w14:paraId="000001F6">
      <w:pPr>
        <w:numPr>
          <w:ilvl w:val="1"/>
          <w:numId w:val="36"/>
        </w:numPr>
        <w:spacing w:after="20" w:before="20" w:line="240" w:lineRule="auto"/>
        <w:ind w:left="1440" w:hanging="360"/>
        <w:jc w:val="both"/>
        <w:rPr/>
      </w:pPr>
      <w:r w:rsidDel="00000000" w:rsidR="00000000" w:rsidRPr="00000000">
        <w:rPr>
          <w:rtl w:val="0"/>
        </w:rPr>
        <w:t xml:space="preserve">Geographic region</w:t>
        <w:br w:type="textWrapping"/>
      </w:r>
    </w:p>
    <w:p w:rsidR="00000000" w:rsidDel="00000000" w:rsidP="00000000" w:rsidRDefault="00000000" w:rsidRPr="00000000" w14:paraId="000001F7">
      <w:pPr>
        <w:numPr>
          <w:ilvl w:val="0"/>
          <w:numId w:val="36"/>
        </w:numPr>
        <w:spacing w:after="20" w:before="20" w:line="240" w:lineRule="auto"/>
        <w:ind w:left="720" w:hanging="360"/>
        <w:jc w:val="both"/>
        <w:rPr/>
      </w:pPr>
      <w:r w:rsidDel="00000000" w:rsidR="00000000" w:rsidRPr="00000000">
        <w:rPr>
          <w:rtl w:val="0"/>
        </w:rPr>
        <w:t xml:space="preserve">Weather Data:</w:t>
        <w:br w:type="textWrapping"/>
      </w:r>
    </w:p>
    <w:p w:rsidR="00000000" w:rsidDel="00000000" w:rsidP="00000000" w:rsidRDefault="00000000" w:rsidRPr="00000000" w14:paraId="000001F8">
      <w:pPr>
        <w:numPr>
          <w:ilvl w:val="1"/>
          <w:numId w:val="36"/>
        </w:numPr>
        <w:spacing w:after="20" w:before="20" w:line="240" w:lineRule="auto"/>
        <w:ind w:left="1440" w:hanging="360"/>
        <w:jc w:val="both"/>
        <w:rPr/>
      </w:pPr>
      <w:r w:rsidDel="00000000" w:rsidR="00000000" w:rsidRPr="00000000">
        <w:rPr>
          <w:rtl w:val="0"/>
        </w:rPr>
        <w:t xml:space="preserve">Temperature</w:t>
        <w:br w:type="textWrapping"/>
      </w:r>
    </w:p>
    <w:p w:rsidR="00000000" w:rsidDel="00000000" w:rsidP="00000000" w:rsidRDefault="00000000" w:rsidRPr="00000000" w14:paraId="000001F9">
      <w:pPr>
        <w:numPr>
          <w:ilvl w:val="1"/>
          <w:numId w:val="36"/>
        </w:numPr>
        <w:spacing w:after="20" w:before="20" w:line="240" w:lineRule="auto"/>
        <w:ind w:left="1440" w:hanging="360"/>
        <w:jc w:val="both"/>
        <w:rPr/>
      </w:pPr>
      <w:r w:rsidDel="00000000" w:rsidR="00000000" w:rsidRPr="00000000">
        <w:rPr>
          <w:rtl w:val="0"/>
        </w:rPr>
        <w:t xml:space="preserve">Air Humidity</w:t>
        <w:br w:type="textWrapping"/>
      </w:r>
    </w:p>
    <w:p w:rsidR="00000000" w:rsidDel="00000000" w:rsidP="00000000" w:rsidRDefault="00000000" w:rsidRPr="00000000" w14:paraId="000001FA">
      <w:pPr>
        <w:numPr>
          <w:ilvl w:val="1"/>
          <w:numId w:val="36"/>
        </w:numPr>
        <w:spacing w:after="20" w:before="20" w:line="240" w:lineRule="auto"/>
        <w:ind w:left="1440" w:hanging="360"/>
        <w:jc w:val="both"/>
        <w:rPr/>
      </w:pPr>
      <w:r w:rsidDel="00000000" w:rsidR="00000000" w:rsidRPr="00000000">
        <w:rPr>
          <w:rtl w:val="0"/>
        </w:rPr>
        <w:t xml:space="preserve">Soil Humidity</w:t>
        <w:br w:type="textWrapping"/>
      </w:r>
    </w:p>
    <w:p w:rsidR="00000000" w:rsidDel="00000000" w:rsidP="00000000" w:rsidRDefault="00000000" w:rsidRPr="00000000" w14:paraId="000001FB">
      <w:pPr>
        <w:numPr>
          <w:ilvl w:val="1"/>
          <w:numId w:val="36"/>
        </w:numPr>
        <w:spacing w:after="20" w:before="20" w:line="240" w:lineRule="auto"/>
        <w:ind w:left="1440" w:hanging="360"/>
        <w:jc w:val="both"/>
        <w:rPr/>
      </w:pPr>
      <w:r w:rsidDel="00000000" w:rsidR="00000000" w:rsidRPr="00000000">
        <w:rPr>
          <w:rtl w:val="0"/>
        </w:rPr>
        <w:t xml:space="preserve">Light Level</w:t>
        <w:br w:type="textWrapping"/>
      </w:r>
    </w:p>
    <w:p w:rsidR="00000000" w:rsidDel="00000000" w:rsidP="00000000" w:rsidRDefault="00000000" w:rsidRPr="00000000" w14:paraId="000001FC">
      <w:pPr>
        <w:numPr>
          <w:ilvl w:val="1"/>
          <w:numId w:val="36"/>
        </w:numPr>
        <w:spacing w:after="20" w:before="20" w:line="240" w:lineRule="auto"/>
        <w:ind w:left="1440" w:hanging="360"/>
        <w:jc w:val="both"/>
        <w:rPr/>
      </w:pPr>
      <w:r w:rsidDel="00000000" w:rsidR="00000000" w:rsidRPr="00000000">
        <w:rPr>
          <w:rtl w:val="0"/>
        </w:rPr>
        <w:t xml:space="preserve">Air Pressure</w:t>
        <w:br w:type="textWrapping"/>
      </w:r>
    </w:p>
    <w:p w:rsidR="00000000" w:rsidDel="00000000" w:rsidP="00000000" w:rsidRDefault="00000000" w:rsidRPr="00000000" w14:paraId="000001FD">
      <w:pPr>
        <w:numPr>
          <w:ilvl w:val="1"/>
          <w:numId w:val="36"/>
        </w:numPr>
        <w:spacing w:after="20" w:before="20" w:line="240" w:lineRule="auto"/>
        <w:ind w:left="1440" w:hanging="360"/>
        <w:jc w:val="both"/>
        <w:rPr/>
      </w:pPr>
      <w:r w:rsidDel="00000000" w:rsidR="00000000" w:rsidRPr="00000000">
        <w:rPr>
          <w:rtl w:val="0"/>
        </w:rPr>
        <w:t xml:space="preserve">UV Index</w:t>
        <w:br w:type="textWrapping"/>
      </w:r>
    </w:p>
    <w:p w:rsidR="00000000" w:rsidDel="00000000" w:rsidP="00000000" w:rsidRDefault="00000000" w:rsidRPr="00000000" w14:paraId="000001FE">
      <w:pPr>
        <w:numPr>
          <w:ilvl w:val="0"/>
          <w:numId w:val="36"/>
        </w:numPr>
        <w:spacing w:after="20" w:before="20" w:line="240" w:lineRule="auto"/>
        <w:ind w:left="720" w:hanging="360"/>
        <w:jc w:val="both"/>
        <w:rPr/>
      </w:pPr>
      <w:r w:rsidDel="00000000" w:rsidR="00000000" w:rsidRPr="00000000">
        <w:rPr>
          <w:rtl w:val="0"/>
        </w:rPr>
        <w:t xml:space="preserve">Soil Temperature Profile – Multi-Level Monitoring:</w:t>
        <w:br w:type="textWrapping"/>
      </w:r>
    </w:p>
    <w:p w:rsidR="00000000" w:rsidDel="00000000" w:rsidP="00000000" w:rsidRDefault="00000000" w:rsidRPr="00000000" w14:paraId="000001FF">
      <w:pPr>
        <w:numPr>
          <w:ilvl w:val="1"/>
          <w:numId w:val="36"/>
        </w:numPr>
        <w:spacing w:after="20" w:before="20" w:line="240" w:lineRule="auto"/>
        <w:ind w:left="1440" w:hanging="360"/>
        <w:jc w:val="both"/>
        <w:rPr/>
      </w:pPr>
      <w:r w:rsidDel="00000000" w:rsidR="00000000" w:rsidRPr="00000000">
        <w:rPr>
          <w:rtl w:val="0"/>
        </w:rPr>
        <w:t xml:space="preserve">Surface (0 cm) – Top layer</w:t>
        <w:br w:type="textWrapping"/>
      </w:r>
    </w:p>
    <w:p w:rsidR="00000000" w:rsidDel="00000000" w:rsidP="00000000" w:rsidRDefault="00000000" w:rsidRPr="00000000" w14:paraId="00000200">
      <w:pPr>
        <w:numPr>
          <w:ilvl w:val="1"/>
          <w:numId w:val="36"/>
        </w:numPr>
        <w:spacing w:after="20" w:before="20" w:line="240" w:lineRule="auto"/>
        <w:ind w:left="1440" w:hanging="360"/>
        <w:jc w:val="both"/>
        <w:rPr/>
      </w:pPr>
      <w:r w:rsidDel="00000000" w:rsidR="00000000" w:rsidRPr="00000000">
        <w:rPr>
          <w:rtl w:val="0"/>
        </w:rPr>
        <w:t xml:space="preserve">Intermediate Depth (6 cm) – Shallow roots</w:t>
        <w:br w:type="textWrapping"/>
      </w:r>
    </w:p>
    <w:p w:rsidR="00000000" w:rsidDel="00000000" w:rsidP="00000000" w:rsidRDefault="00000000" w:rsidRPr="00000000" w14:paraId="00000201">
      <w:pPr>
        <w:numPr>
          <w:ilvl w:val="1"/>
          <w:numId w:val="36"/>
        </w:numPr>
        <w:spacing w:after="20" w:before="20" w:line="240" w:lineRule="auto"/>
        <w:ind w:left="1440" w:hanging="360"/>
        <w:jc w:val="both"/>
        <w:rPr/>
      </w:pPr>
      <w:r w:rsidDel="00000000" w:rsidR="00000000" w:rsidRPr="00000000">
        <w:rPr>
          <w:rtl w:val="0"/>
        </w:rPr>
        <w:t xml:space="preserve">Main Root Zone (18 cm)</w:t>
        <w:br w:type="textWrapping"/>
      </w:r>
    </w:p>
    <w:p w:rsidR="00000000" w:rsidDel="00000000" w:rsidP="00000000" w:rsidRDefault="00000000" w:rsidRPr="00000000" w14:paraId="00000202">
      <w:pPr>
        <w:numPr>
          <w:ilvl w:val="1"/>
          <w:numId w:val="36"/>
        </w:numPr>
        <w:spacing w:after="20" w:before="20" w:line="240" w:lineRule="auto"/>
        <w:ind w:left="1440" w:hanging="360"/>
        <w:jc w:val="both"/>
        <w:rPr/>
      </w:pPr>
      <w:r w:rsidDel="00000000" w:rsidR="00000000" w:rsidRPr="00000000">
        <w:rPr>
          <w:rtl w:val="0"/>
        </w:rPr>
        <w:t xml:space="preserve">Deep Roots (54 cm)</w:t>
        <w:br w:type="textWrapping"/>
      </w:r>
    </w:p>
    <w:p w:rsidR="00000000" w:rsidDel="00000000" w:rsidP="00000000" w:rsidRDefault="00000000" w:rsidRPr="00000000" w14:paraId="00000203">
      <w:pPr>
        <w:numPr>
          <w:ilvl w:val="0"/>
          <w:numId w:val="36"/>
        </w:numPr>
        <w:spacing w:after="20" w:before="20" w:line="240" w:lineRule="auto"/>
        <w:ind w:left="720" w:hanging="360"/>
        <w:jc w:val="both"/>
        <w:rPr/>
      </w:pPr>
      <w:r w:rsidDel="00000000" w:rsidR="00000000" w:rsidRPr="00000000">
        <w:rPr>
          <w:rtl w:val="0"/>
        </w:rPr>
        <w:t xml:space="preserve">Additional Environmental Parameters:</w:t>
        <w:br w:type="textWrapping"/>
      </w:r>
    </w:p>
    <w:p w:rsidR="00000000" w:rsidDel="00000000" w:rsidP="00000000" w:rsidRDefault="00000000" w:rsidRPr="00000000" w14:paraId="00000204">
      <w:pPr>
        <w:numPr>
          <w:ilvl w:val="1"/>
          <w:numId w:val="36"/>
        </w:numPr>
        <w:spacing w:after="20" w:before="20" w:line="240" w:lineRule="auto"/>
        <w:ind w:left="1440" w:hanging="360"/>
        <w:jc w:val="both"/>
        <w:rPr/>
      </w:pPr>
      <w:r w:rsidDel="00000000" w:rsidR="00000000" w:rsidRPr="00000000">
        <w:rPr>
          <w:rtl w:val="0"/>
        </w:rPr>
        <w:t xml:space="preserve">Wind Speed</w:t>
        <w:br w:type="textWrapping"/>
      </w:r>
    </w:p>
    <w:p w:rsidR="00000000" w:rsidDel="00000000" w:rsidP="00000000" w:rsidRDefault="00000000" w:rsidRPr="00000000" w14:paraId="00000205">
      <w:pPr>
        <w:numPr>
          <w:ilvl w:val="1"/>
          <w:numId w:val="36"/>
        </w:numPr>
        <w:spacing w:after="20" w:before="20" w:line="240" w:lineRule="auto"/>
        <w:ind w:left="1440" w:hanging="360"/>
        <w:jc w:val="both"/>
        <w:rPr/>
      </w:pPr>
      <w:r w:rsidDel="00000000" w:rsidR="00000000" w:rsidRPr="00000000">
        <w:rPr>
          <w:rtl w:val="0"/>
        </w:rPr>
        <w:t xml:space="preserve">Cloud Cover</w:t>
        <w:br w:type="textWrapping"/>
      </w:r>
    </w:p>
    <w:p w:rsidR="00000000" w:rsidDel="00000000" w:rsidP="00000000" w:rsidRDefault="00000000" w:rsidRPr="00000000" w14:paraId="00000206">
      <w:pPr>
        <w:numPr>
          <w:ilvl w:val="1"/>
          <w:numId w:val="36"/>
        </w:numPr>
        <w:spacing w:after="20" w:before="20" w:line="240" w:lineRule="auto"/>
        <w:ind w:left="1440" w:hanging="360"/>
        <w:jc w:val="both"/>
        <w:rPr/>
      </w:pPr>
      <w:r w:rsidDel="00000000" w:rsidR="00000000" w:rsidRPr="00000000">
        <w:rPr>
          <w:rtl w:val="0"/>
        </w:rPr>
        <w:t xml:space="preserve">Precipitation</w:t>
        <w:br w:type="textWrapping"/>
      </w:r>
    </w:p>
    <w:p w:rsidR="00000000" w:rsidDel="00000000" w:rsidP="00000000" w:rsidRDefault="00000000" w:rsidRPr="00000000" w14:paraId="00000207">
      <w:pPr>
        <w:numPr>
          <w:ilvl w:val="1"/>
          <w:numId w:val="36"/>
        </w:numPr>
        <w:spacing w:after="20" w:before="20" w:line="240" w:lineRule="auto"/>
        <w:ind w:left="1440" w:hanging="360"/>
        <w:jc w:val="both"/>
        <w:rPr/>
      </w:pPr>
      <w:r w:rsidDel="00000000" w:rsidR="00000000" w:rsidRPr="00000000">
        <w:rPr>
          <w:rtl w:val="0"/>
        </w:rPr>
        <w:t xml:space="preserve">Data Quality</w:t>
        <w:br w:type="textWrapping"/>
      </w:r>
    </w:p>
    <w:p w:rsidR="00000000" w:rsidDel="00000000" w:rsidP="00000000" w:rsidRDefault="00000000" w:rsidRPr="00000000" w14:paraId="00000208">
      <w:pPr>
        <w:numPr>
          <w:ilvl w:val="0"/>
          <w:numId w:val="36"/>
        </w:numPr>
        <w:spacing w:after="20" w:before="20" w:line="240" w:lineRule="auto"/>
        <w:ind w:left="720" w:hanging="360"/>
        <w:jc w:val="both"/>
        <w:rPr/>
      </w:pPr>
      <w:r w:rsidDel="00000000" w:rsidR="00000000" w:rsidRPr="00000000">
        <w:rPr>
          <w:rtl w:val="0"/>
        </w:rPr>
        <w:t xml:space="preserve">Plant Selection Section:</w:t>
        <w:br w:type="textWrapping"/>
      </w:r>
    </w:p>
    <w:p w:rsidR="00000000" w:rsidDel="00000000" w:rsidP="00000000" w:rsidRDefault="00000000" w:rsidRPr="00000000" w14:paraId="00000209">
      <w:pPr>
        <w:numPr>
          <w:ilvl w:val="1"/>
          <w:numId w:val="36"/>
        </w:numPr>
        <w:spacing w:after="20" w:before="20" w:line="240" w:lineRule="auto"/>
        <w:ind w:left="1440" w:hanging="360"/>
        <w:jc w:val="both"/>
        <w:rPr/>
      </w:pPr>
      <w:r w:rsidDel="00000000" w:rsidR="00000000" w:rsidRPr="00000000">
        <w:rPr>
          <w:rtl w:val="0"/>
        </w:rPr>
        <w:t xml:space="preserve">Dropdown to select plant type</w:t>
        <w:br w:type="textWrapping"/>
      </w:r>
    </w:p>
    <w:p w:rsidR="00000000" w:rsidDel="00000000" w:rsidP="00000000" w:rsidRDefault="00000000" w:rsidRPr="00000000" w14:paraId="0000020A">
      <w:pPr>
        <w:numPr>
          <w:ilvl w:val="1"/>
          <w:numId w:val="36"/>
        </w:numPr>
        <w:spacing w:after="20" w:before="20" w:line="240" w:lineRule="auto"/>
        <w:ind w:left="1440" w:hanging="360"/>
        <w:jc w:val="both"/>
        <w:rPr/>
      </w:pPr>
      <w:r w:rsidDel="00000000" w:rsidR="00000000" w:rsidRPr="00000000">
        <w:rPr>
          <w:rtl w:val="0"/>
        </w:rPr>
        <w:t xml:space="preserve">General recommendation based on current conditions</w:t>
        <w:br w:type="textWrapping"/>
      </w:r>
    </w:p>
    <w:p w:rsidR="00000000" w:rsidDel="00000000" w:rsidP="00000000" w:rsidRDefault="00000000" w:rsidRPr="00000000" w14:paraId="0000020B">
      <w:pPr>
        <w:numPr>
          <w:ilvl w:val="1"/>
          <w:numId w:val="36"/>
        </w:numPr>
        <w:spacing w:after="20" w:before="20" w:line="240" w:lineRule="auto"/>
        <w:ind w:left="1440" w:hanging="360"/>
        <w:jc w:val="both"/>
        <w:rPr/>
      </w:pPr>
      <w:r w:rsidDel="00000000" w:rsidR="00000000" w:rsidRPr="00000000">
        <w:rPr>
          <w:rtl w:val="0"/>
        </w:rPr>
        <w:t xml:space="preserve">Optional field for additional description</w:t>
        <w:br w:type="textWrapping"/>
      </w:r>
    </w:p>
    <w:p w:rsidR="00000000" w:rsidDel="00000000" w:rsidP="00000000" w:rsidRDefault="00000000" w:rsidRPr="00000000" w14:paraId="0000020C">
      <w:pPr>
        <w:numPr>
          <w:ilvl w:val="1"/>
          <w:numId w:val="36"/>
        </w:numPr>
        <w:spacing w:after="20" w:before="20" w:line="240" w:lineRule="auto"/>
        <w:ind w:left="1440" w:hanging="360"/>
        <w:jc w:val="both"/>
        <w:rPr/>
      </w:pPr>
      <w:r w:rsidDel="00000000" w:rsidR="00000000" w:rsidRPr="00000000">
        <w:rPr>
          <w:rtl w:val="0"/>
        </w:rPr>
        <w:t xml:space="preserve">Button to run advanced soil analysis</w:t>
        <w:br w:type="textWrapping"/>
      </w:r>
    </w:p>
    <w:p w:rsidR="00000000" w:rsidDel="00000000" w:rsidP="00000000" w:rsidRDefault="00000000" w:rsidRPr="00000000" w14:paraId="0000020D">
      <w:pPr>
        <w:spacing w:after="20" w:before="20" w:line="240" w:lineRule="auto"/>
        <w:jc w:val="both"/>
        <w:rPr/>
      </w:pPr>
      <w:r w:rsidDel="00000000" w:rsidR="00000000" w:rsidRPr="00000000">
        <w:rPr>
          <w:rtl w:val="0"/>
        </w:rPr>
        <w:t xml:space="preserve">User Actions:</w:t>
      </w:r>
    </w:p>
    <w:p w:rsidR="00000000" w:rsidDel="00000000" w:rsidP="00000000" w:rsidRDefault="00000000" w:rsidRPr="00000000" w14:paraId="0000020E">
      <w:pPr>
        <w:numPr>
          <w:ilvl w:val="0"/>
          <w:numId w:val="12"/>
        </w:numPr>
        <w:spacing w:after="20" w:before="20" w:line="240" w:lineRule="auto"/>
        <w:ind w:left="720" w:hanging="360"/>
        <w:jc w:val="both"/>
        <w:rPr/>
      </w:pPr>
      <w:r w:rsidDel="00000000" w:rsidR="00000000" w:rsidRPr="00000000">
        <w:rPr>
          <w:rtl w:val="0"/>
        </w:rPr>
        <w:t xml:space="preserve">View current environmental data</w:t>
        <w:br w:type="textWrapping"/>
      </w:r>
    </w:p>
    <w:p w:rsidR="00000000" w:rsidDel="00000000" w:rsidP="00000000" w:rsidRDefault="00000000" w:rsidRPr="00000000" w14:paraId="0000020F">
      <w:pPr>
        <w:numPr>
          <w:ilvl w:val="0"/>
          <w:numId w:val="12"/>
        </w:numPr>
        <w:spacing w:after="20" w:before="20" w:line="240" w:lineRule="auto"/>
        <w:ind w:left="720" w:hanging="360"/>
        <w:jc w:val="both"/>
        <w:rPr/>
      </w:pPr>
      <w:r w:rsidDel="00000000" w:rsidR="00000000" w:rsidRPr="00000000">
        <w:rPr>
          <w:rtl w:val="0"/>
        </w:rPr>
        <w:t xml:space="preserve">Examine soil temperature at different depths</w:t>
        <w:br w:type="textWrapping"/>
      </w:r>
    </w:p>
    <w:p w:rsidR="00000000" w:rsidDel="00000000" w:rsidP="00000000" w:rsidRDefault="00000000" w:rsidRPr="00000000" w14:paraId="00000210">
      <w:pPr>
        <w:numPr>
          <w:ilvl w:val="0"/>
          <w:numId w:val="12"/>
        </w:numPr>
        <w:spacing w:after="20" w:before="20" w:line="240" w:lineRule="auto"/>
        <w:ind w:left="720" w:hanging="360"/>
        <w:jc w:val="both"/>
        <w:rPr/>
      </w:pPr>
      <w:r w:rsidDel="00000000" w:rsidR="00000000" w:rsidRPr="00000000">
        <w:rPr>
          <w:rtl w:val="0"/>
        </w:rPr>
        <w:t xml:space="preserve">Select desired plant type for tailored recommendations</w:t>
        <w:br w:type="textWrapping"/>
      </w:r>
    </w:p>
    <w:p w:rsidR="00000000" w:rsidDel="00000000" w:rsidP="00000000" w:rsidRDefault="00000000" w:rsidRPr="00000000" w14:paraId="00000211">
      <w:pPr>
        <w:numPr>
          <w:ilvl w:val="0"/>
          <w:numId w:val="12"/>
        </w:numPr>
        <w:spacing w:after="20" w:before="20" w:line="240" w:lineRule="auto"/>
        <w:ind w:left="720" w:hanging="360"/>
        <w:jc w:val="both"/>
        <w:rPr/>
      </w:pPr>
      <w:r w:rsidDel="00000000" w:rsidR="00000000" w:rsidRPr="00000000">
        <w:rPr>
          <w:rtl w:val="0"/>
        </w:rPr>
        <w:t xml:space="preserve">Refresh data if needed</w:t>
        <w:br w:type="textWrapping"/>
      </w:r>
    </w:p>
    <w:p w:rsidR="00000000" w:rsidDel="00000000" w:rsidP="00000000" w:rsidRDefault="00000000" w:rsidRPr="00000000" w14:paraId="00000212">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213">
      <w:pPr>
        <w:numPr>
          <w:ilvl w:val="0"/>
          <w:numId w:val="62"/>
        </w:numPr>
        <w:spacing w:after="20" w:before="20" w:line="240" w:lineRule="auto"/>
        <w:ind w:left="720" w:hanging="360"/>
        <w:jc w:val="both"/>
        <w:rPr/>
      </w:pPr>
      <w:r w:rsidDel="00000000" w:rsidR="00000000" w:rsidRPr="00000000">
        <w:rPr>
          <w:rtl w:val="0"/>
        </w:rPr>
        <w:t xml:space="preserve">Data is updated in real time or via the "Refresh" button</w:t>
        <w:br w:type="textWrapping"/>
      </w:r>
    </w:p>
    <w:p w:rsidR="00000000" w:rsidDel="00000000" w:rsidP="00000000" w:rsidRDefault="00000000" w:rsidRPr="00000000" w14:paraId="00000214">
      <w:pPr>
        <w:numPr>
          <w:ilvl w:val="0"/>
          <w:numId w:val="62"/>
        </w:numPr>
        <w:spacing w:after="20" w:before="20" w:line="240" w:lineRule="auto"/>
        <w:ind w:left="720" w:hanging="360"/>
        <w:jc w:val="both"/>
        <w:rPr/>
      </w:pPr>
      <w:r w:rsidDel="00000000" w:rsidR="00000000" w:rsidRPr="00000000">
        <w:rPr>
          <w:rtl w:val="0"/>
        </w:rPr>
        <w:t xml:space="preserve">Recommendations change based on the selected plant type</w:t>
        <w:br w:type="textWrapping"/>
      </w:r>
    </w:p>
    <w:p w:rsidR="00000000" w:rsidDel="00000000" w:rsidP="00000000" w:rsidRDefault="00000000" w:rsidRPr="00000000" w14:paraId="00000215">
      <w:pPr>
        <w:numPr>
          <w:ilvl w:val="0"/>
          <w:numId w:val="62"/>
        </w:numPr>
        <w:spacing w:after="20" w:before="20" w:line="240" w:lineRule="auto"/>
        <w:ind w:left="720" w:hanging="360"/>
        <w:jc w:val="both"/>
        <w:rPr/>
      </w:pPr>
      <w:r w:rsidDel="00000000" w:rsidR="00000000" w:rsidRPr="00000000">
        <w:rPr>
          <w:rtl w:val="0"/>
        </w:rPr>
        <w:t xml:space="preserve">Color indicators represent temperature levels at different soil layers</w:t>
        <w:br w:type="textWrapping"/>
      </w:r>
    </w:p>
    <w:p w:rsidR="00000000" w:rsidDel="00000000" w:rsidP="00000000" w:rsidRDefault="00000000" w:rsidRPr="00000000" w14:paraId="00000216">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217">
      <w:pPr>
        <w:numPr>
          <w:ilvl w:val="0"/>
          <w:numId w:val="50"/>
        </w:numPr>
        <w:spacing w:after="20" w:before="20" w:line="240" w:lineRule="auto"/>
        <w:ind w:left="720" w:hanging="360"/>
        <w:jc w:val="both"/>
        <w:rPr/>
      </w:pPr>
      <w:r w:rsidDel="00000000" w:rsidR="00000000" w:rsidRPr="00000000">
        <w:rPr>
          <w:rtl w:val="0"/>
        </w:rPr>
        <w:t xml:space="preserve">Disconnection of the weather station or sensors may result in incomplete data</w:t>
        <w:br w:type="textWrapping"/>
      </w:r>
    </w:p>
    <w:p w:rsidR="00000000" w:rsidDel="00000000" w:rsidP="00000000" w:rsidRDefault="00000000" w:rsidRPr="00000000" w14:paraId="00000218">
      <w:pPr>
        <w:numPr>
          <w:ilvl w:val="0"/>
          <w:numId w:val="50"/>
        </w:numPr>
        <w:spacing w:after="20" w:before="20" w:line="240" w:lineRule="auto"/>
        <w:ind w:left="720" w:hanging="360"/>
        <w:jc w:val="both"/>
        <w:rPr/>
      </w:pPr>
      <w:r w:rsidDel="00000000" w:rsidR="00000000" w:rsidRPr="00000000">
        <w:rPr>
          <w:rtl w:val="0"/>
        </w:rPr>
        <w:t xml:space="preserve">Choosing the wrong plant type may lead to inaccurate recommendations</w:t>
      </w:r>
    </w:p>
    <w:p w:rsidR="00000000" w:rsidDel="00000000" w:rsidP="00000000" w:rsidRDefault="00000000" w:rsidRPr="00000000" w14:paraId="00000219">
      <w:pPr>
        <w:spacing w:after="20" w:before="20" w:line="240" w:lineRule="auto"/>
        <w:jc w:val="both"/>
        <w:rPr/>
      </w:pPr>
      <w:r w:rsidDel="00000000" w:rsidR="00000000" w:rsidRPr="00000000">
        <w:rPr>
          <w:rtl w:val="0"/>
        </w:rPr>
      </w:r>
    </w:p>
    <w:p w:rsidR="00000000" w:rsidDel="00000000" w:rsidP="00000000" w:rsidRDefault="00000000" w:rsidRPr="00000000" w14:paraId="0000021A">
      <w:pPr>
        <w:spacing w:after="20" w:before="20" w:line="240" w:lineRule="auto"/>
        <w:jc w:val="both"/>
        <w:rPr/>
      </w:pPr>
      <w:r w:rsidDel="00000000" w:rsidR="00000000" w:rsidRPr="00000000">
        <w:rPr>
          <w:rtl w:val="0"/>
        </w:rPr>
      </w:r>
    </w:p>
    <w:p w:rsidR="00000000" w:rsidDel="00000000" w:rsidP="00000000" w:rsidRDefault="00000000" w:rsidRPr="00000000" w14:paraId="0000021B">
      <w:pPr>
        <w:spacing w:after="20" w:before="20" w:line="240" w:lineRule="auto"/>
        <w:jc w:val="both"/>
        <w:rPr/>
      </w:pPr>
      <w:r w:rsidDel="00000000" w:rsidR="00000000" w:rsidRPr="00000000">
        <w:rPr>
          <w:rtl w:val="0"/>
        </w:rPr>
        <w:t xml:space="preserve">8. Plant Health Analyzer Screen</w:t>
      </w:r>
    </w:p>
    <w:p w:rsidR="00000000" w:rsidDel="00000000" w:rsidP="00000000" w:rsidRDefault="00000000" w:rsidRPr="00000000" w14:paraId="0000021C">
      <w:pPr>
        <w:spacing w:after="20" w:before="20" w:line="240" w:lineRule="auto"/>
        <w:jc w:val="both"/>
        <w:rPr/>
      </w:pPr>
      <w:r w:rsidDel="00000000" w:rsidR="00000000" w:rsidRPr="00000000">
        <w:rPr>
          <w:rtl w:val="0"/>
        </w:rPr>
      </w:r>
    </w:p>
    <w:p w:rsidR="00000000" w:rsidDel="00000000" w:rsidP="00000000" w:rsidRDefault="00000000" w:rsidRPr="00000000" w14:paraId="0000021D">
      <w:pPr>
        <w:spacing w:after="20" w:before="20" w:line="240" w:lineRule="auto"/>
        <w:jc w:val="both"/>
        <w:rPr/>
      </w:pPr>
      <w:r w:rsidDel="00000000" w:rsidR="00000000" w:rsidRPr="00000000">
        <w:rPr/>
        <w:drawing>
          <wp:inline distB="114300" distT="114300" distL="114300" distR="114300">
            <wp:extent cx="5745600" cy="3200400"/>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45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0" w:before="20" w:line="240" w:lineRule="auto"/>
        <w:jc w:val="both"/>
        <w:rPr/>
      </w:pPr>
      <w:r w:rsidDel="00000000" w:rsidR="00000000" w:rsidRPr="00000000">
        <w:rPr>
          <w:rtl w:val="0"/>
        </w:rPr>
      </w:r>
    </w:p>
    <w:p w:rsidR="00000000" w:rsidDel="00000000" w:rsidP="00000000" w:rsidRDefault="00000000" w:rsidRPr="00000000" w14:paraId="0000021F">
      <w:pPr>
        <w:spacing w:after="20" w:before="20" w:line="240" w:lineRule="auto"/>
        <w:jc w:val="both"/>
        <w:rPr/>
      </w:pPr>
      <w:r w:rsidDel="00000000" w:rsidR="00000000" w:rsidRPr="00000000">
        <w:rPr>
          <w:rtl w:val="0"/>
        </w:rPr>
        <w:t xml:space="preserve">Purpose:</w:t>
        <w:br w:type="textWrapping"/>
        <w:t xml:space="preserve"> This screen allows the farmer to upload a photo of a plant from the field so that the system can analyze its condition using artificial intelligence. The result includes diagnosis of potential issues (such as leaf damage, dryness, or disease) and tailored irrigation recommendations.</w:t>
      </w:r>
    </w:p>
    <w:p w:rsidR="00000000" w:rsidDel="00000000" w:rsidP="00000000" w:rsidRDefault="00000000" w:rsidRPr="00000000" w14:paraId="00000220">
      <w:pPr>
        <w:spacing w:after="20" w:before="20" w:line="240" w:lineRule="auto"/>
        <w:jc w:val="both"/>
        <w:rPr/>
      </w:pPr>
      <w:r w:rsidDel="00000000" w:rsidR="00000000" w:rsidRPr="00000000">
        <w:rPr>
          <w:rtl w:val="0"/>
        </w:rPr>
        <w:t xml:space="preserve">What appears on the screen:</w:t>
      </w:r>
    </w:p>
    <w:p w:rsidR="00000000" w:rsidDel="00000000" w:rsidP="00000000" w:rsidRDefault="00000000" w:rsidRPr="00000000" w14:paraId="00000221">
      <w:pPr>
        <w:numPr>
          <w:ilvl w:val="0"/>
          <w:numId w:val="32"/>
        </w:numPr>
        <w:spacing w:after="20" w:before="20" w:line="240" w:lineRule="auto"/>
        <w:ind w:left="720" w:hanging="360"/>
        <w:jc w:val="both"/>
        <w:rPr/>
      </w:pPr>
      <w:r w:rsidDel="00000000" w:rsidR="00000000" w:rsidRPr="00000000">
        <w:rPr>
          <w:rtl w:val="0"/>
        </w:rPr>
        <w:t xml:space="preserve">Header: </w:t>
      </w:r>
      <w:r w:rsidDel="00000000" w:rsidR="00000000" w:rsidRPr="00000000">
        <w:rPr>
          <w:i w:val="1"/>
          <w:rtl w:val="0"/>
        </w:rPr>
        <w:t xml:space="preserve">Plant Health Analyzer</w:t>
        <w:br w:type="textWrapping"/>
      </w:r>
    </w:p>
    <w:p w:rsidR="00000000" w:rsidDel="00000000" w:rsidP="00000000" w:rsidRDefault="00000000" w:rsidRPr="00000000" w14:paraId="00000222">
      <w:pPr>
        <w:numPr>
          <w:ilvl w:val="0"/>
          <w:numId w:val="32"/>
        </w:numPr>
        <w:spacing w:after="20" w:before="20" w:line="240" w:lineRule="auto"/>
        <w:ind w:left="720" w:hanging="360"/>
        <w:jc w:val="both"/>
        <w:rPr/>
      </w:pPr>
      <w:r w:rsidDel="00000000" w:rsidR="00000000" w:rsidRPr="00000000">
        <w:rPr>
          <w:rtl w:val="0"/>
        </w:rPr>
        <w:t xml:space="preserve">Instruction: Upload a photo of your plant for analysis</w:t>
        <w:br w:type="textWrapping"/>
      </w:r>
    </w:p>
    <w:p w:rsidR="00000000" w:rsidDel="00000000" w:rsidP="00000000" w:rsidRDefault="00000000" w:rsidRPr="00000000" w14:paraId="00000223">
      <w:pPr>
        <w:numPr>
          <w:ilvl w:val="0"/>
          <w:numId w:val="32"/>
        </w:numPr>
        <w:spacing w:after="20" w:before="20" w:line="240" w:lineRule="auto"/>
        <w:ind w:left="720" w:hanging="360"/>
        <w:jc w:val="both"/>
        <w:rPr/>
      </w:pPr>
      <w:r w:rsidDel="00000000" w:rsidR="00000000" w:rsidRPr="00000000">
        <w:rPr>
          <w:rtl w:val="0"/>
        </w:rPr>
        <w:t xml:space="preserve">File upload button: </w:t>
      </w:r>
      <w:r w:rsidDel="00000000" w:rsidR="00000000" w:rsidRPr="00000000">
        <w:rPr>
          <w:i w:val="1"/>
          <w:rtl w:val="0"/>
        </w:rPr>
        <w:t xml:space="preserve">Select Image</w:t>
        <w:br w:type="textWrapping"/>
      </w:r>
    </w:p>
    <w:p w:rsidR="00000000" w:rsidDel="00000000" w:rsidP="00000000" w:rsidRDefault="00000000" w:rsidRPr="00000000" w14:paraId="00000224">
      <w:pPr>
        <w:numPr>
          <w:ilvl w:val="0"/>
          <w:numId w:val="32"/>
        </w:numPr>
        <w:spacing w:after="20" w:before="20" w:line="240" w:lineRule="auto"/>
        <w:ind w:left="720" w:hanging="360"/>
        <w:jc w:val="both"/>
        <w:rPr/>
      </w:pPr>
      <w:r w:rsidDel="00000000" w:rsidR="00000000" w:rsidRPr="00000000">
        <w:rPr>
          <w:rtl w:val="0"/>
        </w:rPr>
        <w:t xml:space="preserve">Supported formats: JPG, PNG, GIF (max 20MB)</w:t>
        <w:br w:type="textWrapping"/>
      </w:r>
    </w:p>
    <w:p w:rsidR="00000000" w:rsidDel="00000000" w:rsidP="00000000" w:rsidRDefault="00000000" w:rsidRPr="00000000" w14:paraId="00000225">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226">
      <w:pPr>
        <w:numPr>
          <w:ilvl w:val="0"/>
          <w:numId w:val="18"/>
        </w:numPr>
        <w:spacing w:after="20" w:before="20" w:line="240" w:lineRule="auto"/>
        <w:ind w:left="720" w:hanging="360"/>
        <w:jc w:val="both"/>
        <w:rPr/>
      </w:pPr>
      <w:r w:rsidDel="00000000" w:rsidR="00000000" w:rsidRPr="00000000">
        <w:rPr>
          <w:rtl w:val="0"/>
        </w:rPr>
        <w:t xml:space="preserve">Take a photo of the plant (or choose an existing one)</w:t>
        <w:br w:type="textWrapping"/>
      </w:r>
    </w:p>
    <w:p w:rsidR="00000000" w:rsidDel="00000000" w:rsidP="00000000" w:rsidRDefault="00000000" w:rsidRPr="00000000" w14:paraId="00000227">
      <w:pPr>
        <w:numPr>
          <w:ilvl w:val="0"/>
          <w:numId w:val="18"/>
        </w:numPr>
        <w:spacing w:after="20" w:before="20" w:line="240" w:lineRule="auto"/>
        <w:ind w:left="720" w:hanging="360"/>
        <w:jc w:val="both"/>
        <w:rPr/>
      </w:pPr>
      <w:r w:rsidDel="00000000" w:rsidR="00000000" w:rsidRPr="00000000">
        <w:rPr>
          <w:rtl w:val="0"/>
        </w:rPr>
        <w:t xml:space="preserve">Upload the image via the button</w:t>
        <w:br w:type="textWrapping"/>
      </w:r>
    </w:p>
    <w:p w:rsidR="00000000" w:rsidDel="00000000" w:rsidP="00000000" w:rsidRDefault="00000000" w:rsidRPr="00000000" w14:paraId="00000228">
      <w:pPr>
        <w:numPr>
          <w:ilvl w:val="0"/>
          <w:numId w:val="18"/>
        </w:numPr>
        <w:spacing w:after="20" w:before="20" w:line="240" w:lineRule="auto"/>
        <w:ind w:left="720" w:hanging="360"/>
        <w:jc w:val="both"/>
        <w:rPr/>
      </w:pPr>
      <w:r w:rsidDel="00000000" w:rsidR="00000000" w:rsidRPr="00000000">
        <w:rPr>
          <w:rtl w:val="0"/>
        </w:rPr>
        <w:t xml:space="preserve">Wait for the system to analyze and provide feedback</w:t>
        <w:br w:type="textWrapping"/>
      </w:r>
    </w:p>
    <w:p w:rsidR="00000000" w:rsidDel="00000000" w:rsidP="00000000" w:rsidRDefault="00000000" w:rsidRPr="00000000" w14:paraId="00000229">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22A">
      <w:pPr>
        <w:numPr>
          <w:ilvl w:val="0"/>
          <w:numId w:val="3"/>
        </w:numPr>
        <w:spacing w:after="20" w:before="20" w:line="240" w:lineRule="auto"/>
        <w:ind w:left="720" w:hanging="360"/>
        <w:jc w:val="both"/>
        <w:rPr/>
      </w:pPr>
      <w:r w:rsidDel="00000000" w:rsidR="00000000" w:rsidRPr="00000000">
        <w:rPr>
          <w:rtl w:val="0"/>
        </w:rPr>
        <w:t xml:space="preserve">After uploading, the system automatically performs an AI analysis and displays the result on the next screen (not shown here)</w:t>
        <w:br w:type="textWrapping"/>
      </w:r>
    </w:p>
    <w:p w:rsidR="00000000" w:rsidDel="00000000" w:rsidP="00000000" w:rsidRDefault="00000000" w:rsidRPr="00000000" w14:paraId="0000022B">
      <w:pPr>
        <w:numPr>
          <w:ilvl w:val="0"/>
          <w:numId w:val="3"/>
        </w:numPr>
        <w:spacing w:after="20" w:before="20" w:line="240" w:lineRule="auto"/>
        <w:ind w:left="720" w:hanging="360"/>
        <w:jc w:val="both"/>
        <w:rPr/>
      </w:pPr>
      <w:r w:rsidDel="00000000" w:rsidR="00000000" w:rsidRPr="00000000">
        <w:rPr>
          <w:rtl w:val="0"/>
        </w:rPr>
        <w:t xml:space="preserve">If the format or file size is invalid – an error message is shown</w:t>
        <w:br w:type="textWrapping"/>
      </w:r>
    </w:p>
    <w:p w:rsidR="00000000" w:rsidDel="00000000" w:rsidP="00000000" w:rsidRDefault="00000000" w:rsidRPr="00000000" w14:paraId="0000022C">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22D">
      <w:pPr>
        <w:numPr>
          <w:ilvl w:val="0"/>
          <w:numId w:val="48"/>
        </w:numPr>
        <w:spacing w:after="20" w:before="20" w:line="240" w:lineRule="auto"/>
        <w:ind w:left="720" w:hanging="360"/>
        <w:jc w:val="both"/>
        <w:rPr/>
      </w:pPr>
      <w:r w:rsidDel="00000000" w:rsidR="00000000" w:rsidRPr="00000000">
        <w:rPr>
          <w:rtl w:val="0"/>
        </w:rPr>
        <w:t xml:space="preserve">Unsupported file (wrong format or too large)</w:t>
        <w:br w:type="textWrapping"/>
      </w:r>
    </w:p>
    <w:p w:rsidR="00000000" w:rsidDel="00000000" w:rsidP="00000000" w:rsidRDefault="00000000" w:rsidRPr="00000000" w14:paraId="0000022E">
      <w:pPr>
        <w:numPr>
          <w:ilvl w:val="0"/>
          <w:numId w:val="48"/>
        </w:numPr>
        <w:spacing w:after="20" w:before="20" w:line="240" w:lineRule="auto"/>
        <w:ind w:left="720" w:hanging="360"/>
        <w:jc w:val="both"/>
        <w:rPr/>
      </w:pPr>
      <w:r w:rsidDel="00000000" w:rsidR="00000000" w:rsidRPr="00000000">
        <w:rPr>
          <w:rtl w:val="0"/>
        </w:rPr>
        <w:t xml:space="preserve">Analysis failure (e.g., blurry image or unclear background)</w:t>
      </w:r>
    </w:p>
    <w:p w:rsidR="00000000" w:rsidDel="00000000" w:rsidP="00000000" w:rsidRDefault="00000000" w:rsidRPr="00000000" w14:paraId="0000022F">
      <w:pPr>
        <w:spacing w:after="20" w:before="20" w:line="240" w:lineRule="auto"/>
        <w:ind w:left="720" w:firstLine="0"/>
        <w:jc w:val="both"/>
        <w:rPr/>
      </w:pPr>
      <w:r w:rsidDel="00000000" w:rsidR="00000000" w:rsidRPr="00000000">
        <w:rPr>
          <w:rtl w:val="0"/>
        </w:rPr>
      </w:r>
    </w:p>
    <w:p w:rsidR="00000000" w:rsidDel="00000000" w:rsidP="00000000" w:rsidRDefault="00000000" w:rsidRPr="00000000" w14:paraId="00000230">
      <w:pPr>
        <w:spacing w:after="20" w:before="20" w:line="240" w:lineRule="auto"/>
        <w:jc w:val="both"/>
        <w:rPr/>
      </w:pPr>
      <w:r w:rsidDel="00000000" w:rsidR="00000000" w:rsidRPr="00000000">
        <w:rPr>
          <w:rtl w:val="0"/>
        </w:rPr>
        <w:t xml:space="preserve">9. General Weather Conditions Screen</w:t>
      </w:r>
    </w:p>
    <w:p w:rsidR="00000000" w:rsidDel="00000000" w:rsidP="00000000" w:rsidRDefault="00000000" w:rsidRPr="00000000" w14:paraId="00000231">
      <w:pPr>
        <w:spacing w:after="20" w:before="20" w:line="240" w:lineRule="auto"/>
        <w:jc w:val="both"/>
        <w:rPr/>
      </w:pPr>
      <w:r w:rsidDel="00000000" w:rsidR="00000000" w:rsidRPr="00000000">
        <w:rPr>
          <w:rtl w:val="0"/>
        </w:rPr>
      </w:r>
    </w:p>
    <w:p w:rsidR="00000000" w:rsidDel="00000000" w:rsidP="00000000" w:rsidRDefault="00000000" w:rsidRPr="00000000" w14:paraId="00000232">
      <w:pPr>
        <w:spacing w:after="20" w:before="20" w:line="240" w:lineRule="auto"/>
        <w:jc w:val="both"/>
        <w:rPr/>
      </w:pPr>
      <w:r w:rsidDel="00000000" w:rsidR="00000000" w:rsidRPr="00000000">
        <w:rPr/>
        <w:drawing>
          <wp:inline distB="114300" distT="114300" distL="114300" distR="114300">
            <wp:extent cx="5745600" cy="3263900"/>
            <wp:effectExtent b="0" l="0" r="0" t="0"/>
            <wp:docPr id="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0" w:before="20" w:line="240" w:lineRule="auto"/>
        <w:jc w:val="both"/>
        <w:rPr/>
      </w:pPr>
      <w:r w:rsidDel="00000000" w:rsidR="00000000" w:rsidRPr="00000000">
        <w:rPr>
          <w:rtl w:val="0"/>
        </w:rPr>
      </w:r>
    </w:p>
    <w:p w:rsidR="00000000" w:rsidDel="00000000" w:rsidP="00000000" w:rsidRDefault="00000000" w:rsidRPr="00000000" w14:paraId="00000234">
      <w:pPr>
        <w:spacing w:after="20" w:before="20" w:line="240" w:lineRule="auto"/>
        <w:jc w:val="both"/>
        <w:rPr/>
      </w:pPr>
      <w:r w:rsidDel="00000000" w:rsidR="00000000" w:rsidRPr="00000000">
        <w:rPr>
          <w:rtl w:val="0"/>
        </w:rPr>
        <w:t xml:space="preserve">Purpose:</w:t>
        <w:br w:type="textWrapping"/>
        <w:t xml:space="preserve"> This screen allows users to search and monitor live weather data from any city in the world, with a focus on agricultural relevance such as wind, humidity, UV index, and more.</w:t>
      </w:r>
    </w:p>
    <w:p w:rsidR="00000000" w:rsidDel="00000000" w:rsidP="00000000" w:rsidRDefault="00000000" w:rsidRPr="00000000" w14:paraId="00000235">
      <w:pPr>
        <w:spacing w:after="20" w:before="20" w:line="240" w:lineRule="auto"/>
        <w:jc w:val="both"/>
        <w:rPr/>
      </w:pPr>
      <w:r w:rsidDel="00000000" w:rsidR="00000000" w:rsidRPr="00000000">
        <w:rPr>
          <w:rtl w:val="0"/>
        </w:rPr>
        <w:t xml:space="preserve">What appears on the screen:</w:t>
      </w:r>
    </w:p>
    <w:p w:rsidR="00000000" w:rsidDel="00000000" w:rsidP="00000000" w:rsidRDefault="00000000" w:rsidRPr="00000000" w14:paraId="00000236">
      <w:pPr>
        <w:numPr>
          <w:ilvl w:val="0"/>
          <w:numId w:val="37"/>
        </w:numPr>
        <w:spacing w:after="20" w:before="20" w:line="240" w:lineRule="auto"/>
        <w:ind w:left="720" w:hanging="360"/>
        <w:jc w:val="both"/>
        <w:rPr/>
      </w:pPr>
      <w:r w:rsidDel="00000000" w:rsidR="00000000" w:rsidRPr="00000000">
        <w:rPr>
          <w:rtl w:val="0"/>
        </w:rPr>
        <w:t xml:space="preserve">Search Bar: Enter any city name worldwide to view weather conditions</w:t>
        <w:br w:type="textWrapping"/>
      </w:r>
    </w:p>
    <w:p w:rsidR="00000000" w:rsidDel="00000000" w:rsidP="00000000" w:rsidRDefault="00000000" w:rsidRPr="00000000" w14:paraId="00000237">
      <w:pPr>
        <w:numPr>
          <w:ilvl w:val="0"/>
          <w:numId w:val="37"/>
        </w:numPr>
        <w:spacing w:after="20" w:before="20" w:line="240" w:lineRule="auto"/>
        <w:ind w:left="720" w:hanging="360"/>
        <w:jc w:val="both"/>
        <w:rPr/>
      </w:pPr>
      <w:r w:rsidDel="00000000" w:rsidR="00000000" w:rsidRPr="00000000">
        <w:rPr>
          <w:rtl w:val="0"/>
        </w:rPr>
        <w:t xml:space="preserve">Quick Access Buttons: Common cities (e.g., Karmiel, Tel Aviv, Jerusalem)</w:t>
        <w:br w:type="textWrapping"/>
      </w:r>
    </w:p>
    <w:p w:rsidR="00000000" w:rsidDel="00000000" w:rsidP="00000000" w:rsidRDefault="00000000" w:rsidRPr="00000000" w14:paraId="00000238">
      <w:pPr>
        <w:numPr>
          <w:ilvl w:val="0"/>
          <w:numId w:val="37"/>
        </w:numPr>
        <w:spacing w:after="20" w:before="20" w:line="240" w:lineRule="auto"/>
        <w:ind w:left="720" w:hanging="360"/>
        <w:jc w:val="both"/>
        <w:rPr/>
      </w:pPr>
      <w:r w:rsidDel="00000000" w:rsidR="00000000" w:rsidRPr="00000000">
        <w:rPr>
          <w:rtl w:val="0"/>
        </w:rPr>
        <w:t xml:space="preserve">Refresh Button: To reload the latest weather data</w:t>
        <w:br w:type="textWrapping"/>
      </w:r>
    </w:p>
    <w:p w:rsidR="00000000" w:rsidDel="00000000" w:rsidP="00000000" w:rsidRDefault="00000000" w:rsidRPr="00000000" w14:paraId="00000239">
      <w:pPr>
        <w:spacing w:after="20" w:before="20" w:line="240" w:lineRule="auto"/>
        <w:jc w:val="both"/>
        <w:rPr/>
      </w:pPr>
      <w:r w:rsidDel="00000000" w:rsidR="00000000" w:rsidRPr="00000000">
        <w:rPr>
          <w:rtl w:val="0"/>
        </w:rPr>
        <w:t xml:space="preserve">Weather Data Displayed:</w:t>
      </w:r>
    </w:p>
    <w:p w:rsidR="00000000" w:rsidDel="00000000" w:rsidP="00000000" w:rsidRDefault="00000000" w:rsidRPr="00000000" w14:paraId="0000023A">
      <w:pPr>
        <w:numPr>
          <w:ilvl w:val="0"/>
          <w:numId w:val="20"/>
        </w:numPr>
        <w:spacing w:after="20" w:before="20" w:line="240" w:lineRule="auto"/>
        <w:ind w:left="720" w:hanging="360"/>
        <w:jc w:val="both"/>
        <w:rPr/>
      </w:pPr>
      <w:r w:rsidDel="00000000" w:rsidR="00000000" w:rsidRPr="00000000">
        <w:rPr>
          <w:rtl w:val="0"/>
        </w:rPr>
        <w:t xml:space="preserve">Temperature (and "Feels like" temperature)</w:t>
        <w:br w:type="textWrapping"/>
      </w:r>
    </w:p>
    <w:p w:rsidR="00000000" w:rsidDel="00000000" w:rsidP="00000000" w:rsidRDefault="00000000" w:rsidRPr="00000000" w14:paraId="0000023B">
      <w:pPr>
        <w:numPr>
          <w:ilvl w:val="0"/>
          <w:numId w:val="20"/>
        </w:numPr>
        <w:spacing w:after="20" w:before="20" w:line="240" w:lineRule="auto"/>
        <w:ind w:left="720" w:hanging="360"/>
        <w:jc w:val="both"/>
        <w:rPr/>
      </w:pPr>
      <w:r w:rsidDel="00000000" w:rsidR="00000000" w:rsidRPr="00000000">
        <w:rPr>
          <w:rtl w:val="0"/>
        </w:rPr>
        <w:t xml:space="preserve">Weather status (e.g., Mainly clear)</w:t>
        <w:br w:type="textWrapping"/>
      </w:r>
    </w:p>
    <w:p w:rsidR="00000000" w:rsidDel="00000000" w:rsidP="00000000" w:rsidRDefault="00000000" w:rsidRPr="00000000" w14:paraId="0000023C">
      <w:pPr>
        <w:numPr>
          <w:ilvl w:val="0"/>
          <w:numId w:val="20"/>
        </w:numPr>
        <w:spacing w:after="20" w:before="20" w:line="240" w:lineRule="auto"/>
        <w:ind w:left="720" w:hanging="360"/>
        <w:jc w:val="both"/>
        <w:rPr/>
      </w:pPr>
      <w:r w:rsidDel="00000000" w:rsidR="00000000" w:rsidRPr="00000000">
        <w:rPr>
          <w:rtl w:val="0"/>
        </w:rPr>
        <w:t xml:space="preserve">Humidity</w:t>
        <w:br w:type="textWrapping"/>
      </w:r>
    </w:p>
    <w:p w:rsidR="00000000" w:rsidDel="00000000" w:rsidP="00000000" w:rsidRDefault="00000000" w:rsidRPr="00000000" w14:paraId="0000023D">
      <w:pPr>
        <w:numPr>
          <w:ilvl w:val="0"/>
          <w:numId w:val="20"/>
        </w:numPr>
        <w:spacing w:after="20" w:before="20" w:line="240" w:lineRule="auto"/>
        <w:ind w:left="720" w:hanging="360"/>
        <w:jc w:val="both"/>
        <w:rPr/>
      </w:pPr>
      <w:r w:rsidDel="00000000" w:rsidR="00000000" w:rsidRPr="00000000">
        <w:rPr>
          <w:rtl w:val="0"/>
        </w:rPr>
        <w:t xml:space="preserve">Wind (Speed + Direction)</w:t>
        <w:br w:type="textWrapping"/>
      </w:r>
    </w:p>
    <w:p w:rsidR="00000000" w:rsidDel="00000000" w:rsidP="00000000" w:rsidRDefault="00000000" w:rsidRPr="00000000" w14:paraId="0000023E">
      <w:pPr>
        <w:numPr>
          <w:ilvl w:val="0"/>
          <w:numId w:val="20"/>
        </w:numPr>
        <w:spacing w:after="20" w:before="20" w:line="240" w:lineRule="auto"/>
        <w:ind w:left="720" w:hanging="360"/>
        <w:jc w:val="both"/>
        <w:rPr/>
      </w:pPr>
      <w:r w:rsidDel="00000000" w:rsidR="00000000" w:rsidRPr="00000000">
        <w:rPr>
          <w:rtl w:val="0"/>
        </w:rPr>
        <w:t xml:space="preserve">Precipitation</w:t>
        <w:br w:type="textWrapping"/>
      </w:r>
    </w:p>
    <w:p w:rsidR="00000000" w:rsidDel="00000000" w:rsidP="00000000" w:rsidRDefault="00000000" w:rsidRPr="00000000" w14:paraId="0000023F">
      <w:pPr>
        <w:numPr>
          <w:ilvl w:val="0"/>
          <w:numId w:val="20"/>
        </w:numPr>
        <w:spacing w:after="20" w:before="20" w:line="240" w:lineRule="auto"/>
        <w:ind w:left="720" w:hanging="360"/>
        <w:jc w:val="both"/>
        <w:rPr/>
      </w:pPr>
      <w:r w:rsidDel="00000000" w:rsidR="00000000" w:rsidRPr="00000000">
        <w:rPr>
          <w:rtl w:val="0"/>
        </w:rPr>
        <w:t xml:space="preserve">Air Pressure</w:t>
        <w:br w:type="textWrapping"/>
      </w:r>
    </w:p>
    <w:p w:rsidR="00000000" w:rsidDel="00000000" w:rsidP="00000000" w:rsidRDefault="00000000" w:rsidRPr="00000000" w14:paraId="00000240">
      <w:pPr>
        <w:numPr>
          <w:ilvl w:val="0"/>
          <w:numId w:val="20"/>
        </w:numPr>
        <w:spacing w:after="20" w:before="20" w:line="240" w:lineRule="auto"/>
        <w:ind w:left="720" w:hanging="360"/>
        <w:jc w:val="both"/>
        <w:rPr/>
      </w:pPr>
      <w:r w:rsidDel="00000000" w:rsidR="00000000" w:rsidRPr="00000000">
        <w:rPr>
          <w:rtl w:val="0"/>
        </w:rPr>
        <w:t xml:space="preserve">UV Index</w:t>
        <w:br w:type="textWrapping"/>
      </w:r>
    </w:p>
    <w:p w:rsidR="00000000" w:rsidDel="00000000" w:rsidP="00000000" w:rsidRDefault="00000000" w:rsidRPr="00000000" w14:paraId="00000241">
      <w:pPr>
        <w:numPr>
          <w:ilvl w:val="0"/>
          <w:numId w:val="20"/>
        </w:numPr>
        <w:spacing w:after="20" w:before="20" w:line="240" w:lineRule="auto"/>
        <w:ind w:left="720" w:hanging="360"/>
        <w:jc w:val="both"/>
        <w:rPr/>
      </w:pPr>
      <w:r w:rsidDel="00000000" w:rsidR="00000000" w:rsidRPr="00000000">
        <w:rPr>
          <w:rtl w:val="0"/>
        </w:rPr>
        <w:t xml:space="preserve">Cloud Cover</w:t>
        <w:br w:type="textWrapping"/>
      </w:r>
    </w:p>
    <w:p w:rsidR="00000000" w:rsidDel="00000000" w:rsidP="00000000" w:rsidRDefault="00000000" w:rsidRPr="00000000" w14:paraId="00000242">
      <w:pPr>
        <w:numPr>
          <w:ilvl w:val="0"/>
          <w:numId w:val="20"/>
        </w:numPr>
        <w:spacing w:after="20" w:before="20" w:line="240" w:lineRule="auto"/>
        <w:ind w:left="720" w:hanging="360"/>
        <w:jc w:val="both"/>
        <w:rPr/>
      </w:pPr>
      <w:r w:rsidDel="00000000" w:rsidR="00000000" w:rsidRPr="00000000">
        <w:rPr>
          <w:rtl w:val="0"/>
        </w:rPr>
        <w:t xml:space="preserve">Map showing the selected location</w:t>
        <w:br w:type="textWrapping"/>
      </w:r>
    </w:p>
    <w:p w:rsidR="00000000" w:rsidDel="00000000" w:rsidP="00000000" w:rsidRDefault="00000000" w:rsidRPr="00000000" w14:paraId="00000243">
      <w:pPr>
        <w:spacing w:after="20" w:before="20" w:line="240" w:lineRule="auto"/>
        <w:jc w:val="both"/>
        <w:rPr/>
      </w:pPr>
      <w:r w:rsidDel="00000000" w:rsidR="00000000" w:rsidRPr="00000000">
        <w:rPr>
          <w:rtl w:val="0"/>
        </w:rPr>
        <w:t xml:space="preserve">Wind Conditions Section:</w:t>
      </w:r>
    </w:p>
    <w:p w:rsidR="00000000" w:rsidDel="00000000" w:rsidP="00000000" w:rsidRDefault="00000000" w:rsidRPr="00000000" w14:paraId="00000244">
      <w:pPr>
        <w:numPr>
          <w:ilvl w:val="0"/>
          <w:numId w:val="26"/>
        </w:numPr>
        <w:spacing w:after="20" w:before="20" w:line="240" w:lineRule="auto"/>
        <w:ind w:left="720" w:hanging="360"/>
        <w:jc w:val="both"/>
        <w:rPr/>
      </w:pPr>
      <w:r w:rsidDel="00000000" w:rsidR="00000000" w:rsidRPr="00000000">
        <w:rPr>
          <w:rtl w:val="0"/>
        </w:rPr>
        <w:t xml:space="preserve">Wind speed (with intensity indication: e.g., Strong Wind)</w:t>
        <w:br w:type="textWrapping"/>
      </w:r>
    </w:p>
    <w:p w:rsidR="00000000" w:rsidDel="00000000" w:rsidP="00000000" w:rsidRDefault="00000000" w:rsidRPr="00000000" w14:paraId="00000245">
      <w:pPr>
        <w:numPr>
          <w:ilvl w:val="0"/>
          <w:numId w:val="26"/>
        </w:numPr>
        <w:spacing w:after="20" w:before="20" w:line="240" w:lineRule="auto"/>
        <w:ind w:left="720" w:hanging="360"/>
        <w:jc w:val="both"/>
        <w:rPr/>
      </w:pPr>
      <w:r w:rsidDel="00000000" w:rsidR="00000000" w:rsidRPr="00000000">
        <w:rPr>
          <w:rtl w:val="0"/>
        </w:rPr>
        <w:t xml:space="preserve">Wind direction (Compass-style)</w:t>
        <w:br w:type="textWrapping"/>
      </w:r>
    </w:p>
    <w:p w:rsidR="00000000" w:rsidDel="00000000" w:rsidP="00000000" w:rsidRDefault="00000000" w:rsidRPr="00000000" w14:paraId="00000246">
      <w:pPr>
        <w:numPr>
          <w:ilvl w:val="0"/>
          <w:numId w:val="26"/>
        </w:numPr>
        <w:spacing w:after="20" w:before="20" w:line="240" w:lineRule="auto"/>
        <w:ind w:left="720" w:hanging="360"/>
        <w:jc w:val="both"/>
        <w:rPr/>
      </w:pPr>
      <w:r w:rsidDel="00000000" w:rsidR="00000000" w:rsidRPr="00000000">
        <w:rPr>
          <w:rtl w:val="0"/>
        </w:rPr>
        <w:t xml:space="preserve">Beaufort Scale (visual indicator and numeric value)</w:t>
        <w:br w:type="textWrapping"/>
      </w:r>
    </w:p>
    <w:p w:rsidR="00000000" w:rsidDel="00000000" w:rsidP="00000000" w:rsidRDefault="00000000" w:rsidRPr="00000000" w14:paraId="00000247">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248">
      <w:pPr>
        <w:numPr>
          <w:ilvl w:val="0"/>
          <w:numId w:val="39"/>
        </w:numPr>
        <w:spacing w:after="20" w:before="20" w:line="240" w:lineRule="auto"/>
        <w:ind w:left="720" w:hanging="360"/>
        <w:jc w:val="both"/>
        <w:rPr/>
      </w:pPr>
      <w:r w:rsidDel="00000000" w:rsidR="00000000" w:rsidRPr="00000000">
        <w:rPr>
          <w:rtl w:val="0"/>
        </w:rPr>
        <w:t xml:space="preserve">Search for any city to retrieve real-time weather conditions</w:t>
        <w:br w:type="textWrapping"/>
      </w:r>
    </w:p>
    <w:p w:rsidR="00000000" w:rsidDel="00000000" w:rsidP="00000000" w:rsidRDefault="00000000" w:rsidRPr="00000000" w14:paraId="00000249">
      <w:pPr>
        <w:numPr>
          <w:ilvl w:val="0"/>
          <w:numId w:val="39"/>
        </w:numPr>
        <w:spacing w:after="20" w:before="20" w:line="240" w:lineRule="auto"/>
        <w:ind w:left="720" w:hanging="360"/>
        <w:jc w:val="both"/>
        <w:rPr/>
      </w:pPr>
      <w:r w:rsidDel="00000000" w:rsidR="00000000" w:rsidRPr="00000000">
        <w:rPr>
          <w:rtl w:val="0"/>
        </w:rPr>
        <w:t xml:space="preserve">Use the data to assess field readiness or plan agricultural activities</w:t>
        <w:br w:type="textWrapping"/>
      </w:r>
    </w:p>
    <w:p w:rsidR="00000000" w:rsidDel="00000000" w:rsidP="00000000" w:rsidRDefault="00000000" w:rsidRPr="00000000" w14:paraId="0000024A">
      <w:pPr>
        <w:numPr>
          <w:ilvl w:val="0"/>
          <w:numId w:val="39"/>
        </w:numPr>
        <w:spacing w:after="20" w:before="20" w:line="240" w:lineRule="auto"/>
        <w:ind w:left="720" w:hanging="360"/>
        <w:jc w:val="both"/>
        <w:rPr/>
      </w:pPr>
      <w:r w:rsidDel="00000000" w:rsidR="00000000" w:rsidRPr="00000000">
        <w:rPr>
          <w:rtl w:val="0"/>
        </w:rPr>
        <w:t xml:space="preserve">Track wind and UV intensity for safety or irrigation decisions</w:t>
        <w:br w:type="textWrapping"/>
      </w:r>
    </w:p>
    <w:p w:rsidR="00000000" w:rsidDel="00000000" w:rsidP="00000000" w:rsidRDefault="00000000" w:rsidRPr="00000000" w14:paraId="0000024B">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24C">
      <w:pPr>
        <w:numPr>
          <w:ilvl w:val="0"/>
          <w:numId w:val="49"/>
        </w:numPr>
        <w:spacing w:after="20" w:before="20" w:line="240" w:lineRule="auto"/>
        <w:ind w:left="720" w:hanging="360"/>
        <w:jc w:val="both"/>
        <w:rPr/>
      </w:pPr>
      <w:r w:rsidDel="00000000" w:rsidR="00000000" w:rsidRPr="00000000">
        <w:rPr>
          <w:rtl w:val="0"/>
        </w:rPr>
        <w:t xml:space="preserve">Data updates every few minutes</w:t>
        <w:br w:type="textWrapping"/>
      </w:r>
    </w:p>
    <w:p w:rsidR="00000000" w:rsidDel="00000000" w:rsidP="00000000" w:rsidRDefault="00000000" w:rsidRPr="00000000" w14:paraId="0000024D">
      <w:pPr>
        <w:numPr>
          <w:ilvl w:val="0"/>
          <w:numId w:val="49"/>
        </w:numPr>
        <w:spacing w:after="20" w:before="20" w:line="240" w:lineRule="auto"/>
        <w:ind w:left="720" w:hanging="360"/>
        <w:jc w:val="both"/>
        <w:rPr/>
      </w:pPr>
      <w:r w:rsidDel="00000000" w:rsidR="00000000" w:rsidRPr="00000000">
        <w:rPr>
          <w:rtl w:val="0"/>
        </w:rPr>
        <w:t xml:space="preserve">Clicking on a location shows its exact coordinates and updates the values</w:t>
        <w:br w:type="textWrapping"/>
      </w:r>
    </w:p>
    <w:p w:rsidR="00000000" w:rsidDel="00000000" w:rsidP="00000000" w:rsidRDefault="00000000" w:rsidRPr="00000000" w14:paraId="0000024E">
      <w:pPr>
        <w:numPr>
          <w:ilvl w:val="0"/>
          <w:numId w:val="49"/>
        </w:numPr>
        <w:spacing w:after="20" w:before="20" w:line="240" w:lineRule="auto"/>
        <w:ind w:left="720" w:hanging="360"/>
        <w:jc w:val="both"/>
        <w:rPr/>
      </w:pPr>
      <w:r w:rsidDel="00000000" w:rsidR="00000000" w:rsidRPr="00000000">
        <w:rPr>
          <w:rtl w:val="0"/>
        </w:rPr>
        <w:t xml:space="preserve">All components are clickable for deeper analytics (in other modules)</w:t>
        <w:br w:type="textWrapping"/>
      </w:r>
    </w:p>
    <w:p w:rsidR="00000000" w:rsidDel="00000000" w:rsidP="00000000" w:rsidRDefault="00000000" w:rsidRPr="00000000" w14:paraId="0000024F">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250">
      <w:pPr>
        <w:numPr>
          <w:ilvl w:val="0"/>
          <w:numId w:val="61"/>
        </w:numPr>
        <w:spacing w:after="20" w:before="20" w:line="240" w:lineRule="auto"/>
        <w:ind w:left="720" w:hanging="360"/>
        <w:jc w:val="both"/>
        <w:rPr/>
      </w:pPr>
      <w:r w:rsidDel="00000000" w:rsidR="00000000" w:rsidRPr="00000000">
        <w:rPr>
          <w:rFonts w:ascii="Arial Unicode MS" w:cs="Arial Unicode MS" w:eastAsia="Arial Unicode MS" w:hAnsi="Arial Unicode MS"/>
          <w:rtl w:val="0"/>
        </w:rPr>
        <w:t xml:space="preserve">Invalid city name → shows error or no results</w:t>
        <w:br w:type="textWrapping"/>
      </w:r>
    </w:p>
    <w:p w:rsidR="00000000" w:rsidDel="00000000" w:rsidP="00000000" w:rsidRDefault="00000000" w:rsidRPr="00000000" w14:paraId="00000251">
      <w:pPr>
        <w:numPr>
          <w:ilvl w:val="0"/>
          <w:numId w:val="61"/>
        </w:numPr>
        <w:spacing w:after="20" w:before="20" w:line="240" w:lineRule="auto"/>
        <w:ind w:left="720" w:hanging="360"/>
        <w:jc w:val="both"/>
        <w:rPr/>
      </w:pPr>
      <w:r w:rsidDel="00000000" w:rsidR="00000000" w:rsidRPr="00000000">
        <w:rPr>
          <w:rFonts w:ascii="Arial Unicode MS" w:cs="Arial Unicode MS" w:eastAsia="Arial Unicode MS" w:hAnsi="Arial Unicode MS"/>
          <w:rtl w:val="0"/>
        </w:rPr>
        <w:t xml:space="preserve">Network issues → failure to load weather data</w:t>
      </w:r>
    </w:p>
    <w:p w:rsidR="00000000" w:rsidDel="00000000" w:rsidP="00000000" w:rsidRDefault="00000000" w:rsidRPr="00000000" w14:paraId="00000252">
      <w:pPr>
        <w:spacing w:line="259" w:lineRule="auto"/>
        <w:jc w:val="both"/>
        <w:rPr>
          <w:b w:val="1"/>
        </w:rPr>
      </w:pPr>
      <w:r w:rsidDel="00000000" w:rsidR="00000000" w:rsidRPr="00000000">
        <w:rPr>
          <w:rtl w:val="0"/>
        </w:rPr>
      </w:r>
    </w:p>
    <w:p w:rsidR="00000000" w:rsidDel="00000000" w:rsidP="00000000" w:rsidRDefault="00000000" w:rsidRPr="00000000" w14:paraId="00000253">
      <w:pPr>
        <w:spacing w:line="259" w:lineRule="auto"/>
        <w:jc w:val="both"/>
        <w:rPr/>
      </w:pPr>
      <w:r w:rsidDel="00000000" w:rsidR="00000000" w:rsidRPr="00000000">
        <w:rPr>
          <w:rtl w:val="0"/>
        </w:rPr>
        <w:t xml:space="preserve"> 10.AI-Based Farming Assistant (Smart Farm AI)</w:t>
      </w:r>
    </w:p>
    <w:p w:rsidR="00000000" w:rsidDel="00000000" w:rsidP="00000000" w:rsidRDefault="00000000" w:rsidRPr="00000000" w14:paraId="00000254">
      <w:pPr>
        <w:spacing w:line="259" w:lineRule="auto"/>
        <w:jc w:val="both"/>
        <w:rPr>
          <w:b w:val="1"/>
        </w:rPr>
      </w:pPr>
      <w:r w:rsidDel="00000000" w:rsidR="00000000" w:rsidRPr="00000000">
        <w:rPr>
          <w:rtl w:val="0"/>
        </w:rPr>
      </w:r>
    </w:p>
    <w:p w:rsidR="00000000" w:rsidDel="00000000" w:rsidP="00000000" w:rsidRDefault="00000000" w:rsidRPr="00000000" w14:paraId="00000255">
      <w:pPr>
        <w:spacing w:line="259" w:lineRule="auto"/>
        <w:jc w:val="both"/>
        <w:rPr>
          <w:b w:val="1"/>
        </w:rPr>
      </w:pPr>
      <w:r w:rsidDel="00000000" w:rsidR="00000000" w:rsidRPr="00000000">
        <w:rPr>
          <w:b w:val="1"/>
        </w:rPr>
        <w:drawing>
          <wp:inline distB="114300" distT="114300" distL="114300" distR="114300">
            <wp:extent cx="5745600" cy="32639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59" w:lineRule="auto"/>
        <w:jc w:val="both"/>
        <w:rPr>
          <w:b w:val="1"/>
        </w:rPr>
      </w:pPr>
      <w:r w:rsidDel="00000000" w:rsidR="00000000" w:rsidRPr="00000000">
        <w:rPr>
          <w:rtl w:val="0"/>
        </w:rPr>
      </w:r>
    </w:p>
    <w:p w:rsidR="00000000" w:rsidDel="00000000" w:rsidP="00000000" w:rsidRDefault="00000000" w:rsidRPr="00000000" w14:paraId="00000257">
      <w:pPr>
        <w:spacing w:after="20" w:before="20" w:line="240" w:lineRule="auto"/>
        <w:jc w:val="both"/>
        <w:rPr/>
      </w:pPr>
      <w:r w:rsidDel="00000000" w:rsidR="00000000" w:rsidRPr="00000000">
        <w:rPr>
          <w:rtl w:val="0"/>
        </w:rPr>
        <w:t xml:space="preserve">Purpose:</w:t>
        <w:br w:type="textWrapping"/>
        <w:t xml:space="preserve"> This screen allows farmers to interact with an AI assistant and receive personalized agricultural advice on topics such as pests, pesticides, irrigation, and more.</w:t>
      </w:r>
    </w:p>
    <w:p w:rsidR="00000000" w:rsidDel="00000000" w:rsidP="00000000" w:rsidRDefault="00000000" w:rsidRPr="00000000" w14:paraId="00000258">
      <w:pPr>
        <w:spacing w:after="20" w:before="20" w:line="240" w:lineRule="auto"/>
        <w:jc w:val="both"/>
        <w:rPr/>
      </w:pPr>
      <w:r w:rsidDel="00000000" w:rsidR="00000000" w:rsidRPr="00000000">
        <w:rPr>
          <w:rtl w:val="0"/>
        </w:rPr>
      </w:r>
    </w:p>
    <w:p w:rsidR="00000000" w:rsidDel="00000000" w:rsidP="00000000" w:rsidRDefault="00000000" w:rsidRPr="00000000" w14:paraId="00000259">
      <w:pPr>
        <w:spacing w:after="20" w:before="20" w:line="240" w:lineRule="auto"/>
        <w:jc w:val="both"/>
        <w:rPr/>
      </w:pPr>
      <w:r w:rsidDel="00000000" w:rsidR="00000000" w:rsidRPr="00000000">
        <w:rPr>
          <w:rtl w:val="0"/>
        </w:rPr>
        <w:t xml:space="preserve">What appears on the screen:</w:t>
      </w:r>
    </w:p>
    <w:p w:rsidR="00000000" w:rsidDel="00000000" w:rsidP="00000000" w:rsidRDefault="00000000" w:rsidRPr="00000000" w14:paraId="0000025A">
      <w:pPr>
        <w:numPr>
          <w:ilvl w:val="0"/>
          <w:numId w:val="27"/>
        </w:numPr>
        <w:spacing w:after="20" w:before="20" w:line="240" w:lineRule="auto"/>
        <w:ind w:left="720" w:hanging="360"/>
        <w:jc w:val="both"/>
        <w:rPr/>
      </w:pPr>
      <w:r w:rsidDel="00000000" w:rsidR="00000000" w:rsidRPr="00000000">
        <w:rPr>
          <w:rtl w:val="0"/>
        </w:rPr>
        <w:t xml:space="preserve">Title: Smart Farm AI</w:t>
        <w:br w:type="textWrapping"/>
      </w:r>
    </w:p>
    <w:p w:rsidR="00000000" w:rsidDel="00000000" w:rsidP="00000000" w:rsidRDefault="00000000" w:rsidRPr="00000000" w14:paraId="0000025B">
      <w:pPr>
        <w:numPr>
          <w:ilvl w:val="0"/>
          <w:numId w:val="27"/>
        </w:numPr>
        <w:spacing w:after="20" w:before="20" w:line="240" w:lineRule="auto"/>
        <w:ind w:left="720" w:hanging="360"/>
        <w:jc w:val="both"/>
        <w:rPr/>
      </w:pPr>
      <w:r w:rsidDel="00000000" w:rsidR="00000000" w:rsidRPr="00000000">
        <w:rPr>
          <w:rtl w:val="0"/>
        </w:rPr>
        <w:t xml:space="preserve">Description: “Ask the AI for insights and agricultural advice”</w:t>
        <w:br w:type="textWrapping"/>
      </w:r>
    </w:p>
    <w:p w:rsidR="00000000" w:rsidDel="00000000" w:rsidP="00000000" w:rsidRDefault="00000000" w:rsidRPr="00000000" w14:paraId="0000025C">
      <w:pPr>
        <w:numPr>
          <w:ilvl w:val="0"/>
          <w:numId w:val="27"/>
        </w:numPr>
        <w:spacing w:after="20" w:before="20" w:line="240" w:lineRule="auto"/>
        <w:ind w:left="720" w:hanging="360"/>
        <w:jc w:val="both"/>
        <w:rPr/>
      </w:pPr>
      <w:r w:rsidDel="00000000" w:rsidR="00000000" w:rsidRPr="00000000">
        <w:rPr>
          <w:rtl w:val="0"/>
        </w:rPr>
        <w:t xml:space="preserve">Recent Conversation: Displayed on the left side with a timestamp</w:t>
        <w:br w:type="textWrapping"/>
      </w:r>
    </w:p>
    <w:p w:rsidR="00000000" w:rsidDel="00000000" w:rsidP="00000000" w:rsidRDefault="00000000" w:rsidRPr="00000000" w14:paraId="0000025D">
      <w:pPr>
        <w:numPr>
          <w:ilvl w:val="0"/>
          <w:numId w:val="27"/>
        </w:numPr>
        <w:spacing w:after="20" w:before="20" w:line="240" w:lineRule="auto"/>
        <w:ind w:left="720" w:hanging="360"/>
        <w:jc w:val="both"/>
        <w:rPr/>
      </w:pPr>
      <w:r w:rsidDel="00000000" w:rsidR="00000000" w:rsidRPr="00000000">
        <w:rPr>
          <w:rtl w:val="0"/>
        </w:rPr>
        <w:t xml:space="preserve">Chat Window: Shows the user’s questions and the assistant’s responses</w:t>
        <w:br w:type="textWrapping"/>
      </w:r>
    </w:p>
    <w:p w:rsidR="00000000" w:rsidDel="00000000" w:rsidP="00000000" w:rsidRDefault="00000000" w:rsidRPr="00000000" w14:paraId="0000025E">
      <w:pPr>
        <w:numPr>
          <w:ilvl w:val="0"/>
          <w:numId w:val="27"/>
        </w:numPr>
        <w:spacing w:after="20" w:before="20" w:line="240" w:lineRule="auto"/>
        <w:ind w:left="720" w:hanging="360"/>
        <w:jc w:val="both"/>
        <w:rPr/>
      </w:pPr>
      <w:r w:rsidDel="00000000" w:rsidR="00000000" w:rsidRPr="00000000">
        <w:rPr>
          <w:rtl w:val="0"/>
        </w:rPr>
        <w:t xml:space="preserve">Input Field: Allows users to type new questions at the bottom of the screen</w:t>
        <w:br w:type="textWrapping"/>
      </w:r>
    </w:p>
    <w:p w:rsidR="00000000" w:rsidDel="00000000" w:rsidP="00000000" w:rsidRDefault="00000000" w:rsidRPr="00000000" w14:paraId="0000025F">
      <w:pPr>
        <w:spacing w:after="20" w:before="20" w:line="240" w:lineRule="auto"/>
        <w:jc w:val="both"/>
        <w:rPr/>
      </w:pPr>
      <w:r w:rsidDel="00000000" w:rsidR="00000000" w:rsidRPr="00000000">
        <w:rPr>
          <w:rtl w:val="0"/>
        </w:rPr>
      </w:r>
    </w:p>
    <w:p w:rsidR="00000000" w:rsidDel="00000000" w:rsidP="00000000" w:rsidRDefault="00000000" w:rsidRPr="00000000" w14:paraId="00000260">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261">
      <w:pPr>
        <w:numPr>
          <w:ilvl w:val="0"/>
          <w:numId w:val="45"/>
        </w:numPr>
        <w:spacing w:after="20" w:before="20" w:line="240" w:lineRule="auto"/>
        <w:ind w:left="720" w:hanging="360"/>
        <w:jc w:val="both"/>
        <w:rPr/>
      </w:pPr>
      <w:r w:rsidDel="00000000" w:rsidR="00000000" w:rsidRPr="00000000">
        <w:rPr>
          <w:rtl w:val="0"/>
        </w:rPr>
        <w:t xml:space="preserve">Type any question related to agriculture such as pests, irrigation, pesticide use, crop health, field conditions, etc.</w:t>
        <w:br w:type="textWrapping"/>
      </w:r>
    </w:p>
    <w:p w:rsidR="00000000" w:rsidDel="00000000" w:rsidP="00000000" w:rsidRDefault="00000000" w:rsidRPr="00000000" w14:paraId="00000262">
      <w:pPr>
        <w:numPr>
          <w:ilvl w:val="0"/>
          <w:numId w:val="45"/>
        </w:numPr>
        <w:spacing w:after="20" w:before="20" w:line="240" w:lineRule="auto"/>
        <w:ind w:left="720" w:hanging="360"/>
        <w:jc w:val="both"/>
        <w:rPr/>
      </w:pPr>
      <w:r w:rsidDel="00000000" w:rsidR="00000000" w:rsidRPr="00000000">
        <w:rPr>
          <w:rtl w:val="0"/>
        </w:rPr>
        <w:t xml:space="preserve">Continue the conversation with the assistant to receive deeper, tailored recommendations</w:t>
        <w:br w:type="textWrapping"/>
      </w:r>
    </w:p>
    <w:p w:rsidR="00000000" w:rsidDel="00000000" w:rsidP="00000000" w:rsidRDefault="00000000" w:rsidRPr="00000000" w14:paraId="00000263">
      <w:pPr>
        <w:spacing w:after="20" w:before="20" w:line="240" w:lineRule="auto"/>
        <w:jc w:val="both"/>
        <w:rPr/>
      </w:pPr>
      <w:r w:rsidDel="00000000" w:rsidR="00000000" w:rsidRPr="00000000">
        <w:rPr>
          <w:rtl w:val="0"/>
        </w:rPr>
      </w:r>
    </w:p>
    <w:p w:rsidR="00000000" w:rsidDel="00000000" w:rsidP="00000000" w:rsidRDefault="00000000" w:rsidRPr="00000000" w14:paraId="00000264">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265">
      <w:pPr>
        <w:numPr>
          <w:ilvl w:val="0"/>
          <w:numId w:val="19"/>
        </w:numPr>
        <w:spacing w:after="20" w:before="20" w:line="240" w:lineRule="auto"/>
        <w:ind w:left="720" w:hanging="360"/>
        <w:jc w:val="both"/>
        <w:rPr/>
      </w:pPr>
      <w:r w:rsidDel="00000000" w:rsidR="00000000" w:rsidRPr="00000000">
        <w:rPr>
          <w:rtl w:val="0"/>
        </w:rPr>
        <w:t xml:space="preserve">The smart assistant replies to user questions and offers relevant advice</w:t>
        <w:br w:type="textWrapping"/>
      </w:r>
    </w:p>
    <w:p w:rsidR="00000000" w:rsidDel="00000000" w:rsidP="00000000" w:rsidRDefault="00000000" w:rsidRPr="00000000" w14:paraId="00000266">
      <w:pPr>
        <w:numPr>
          <w:ilvl w:val="0"/>
          <w:numId w:val="19"/>
        </w:numPr>
        <w:spacing w:after="20" w:before="20" w:line="240" w:lineRule="auto"/>
        <w:ind w:left="720" w:hanging="360"/>
        <w:jc w:val="both"/>
        <w:rPr/>
      </w:pPr>
      <w:r w:rsidDel="00000000" w:rsidR="00000000" w:rsidRPr="00000000">
        <w:rPr>
          <w:rtl w:val="0"/>
        </w:rPr>
        <w:t xml:space="preserve">If additional information is needed, the system asks follow-up questions</w:t>
        <w:br w:type="textWrapping"/>
      </w:r>
    </w:p>
    <w:p w:rsidR="00000000" w:rsidDel="00000000" w:rsidP="00000000" w:rsidRDefault="00000000" w:rsidRPr="00000000" w14:paraId="00000267">
      <w:pPr>
        <w:numPr>
          <w:ilvl w:val="0"/>
          <w:numId w:val="19"/>
        </w:numPr>
        <w:spacing w:after="20" w:before="20" w:line="240" w:lineRule="auto"/>
        <w:ind w:left="720" w:hanging="360"/>
        <w:jc w:val="both"/>
        <w:rPr/>
      </w:pPr>
      <w:r w:rsidDel="00000000" w:rsidR="00000000" w:rsidRPr="00000000">
        <w:rPr>
          <w:rtl w:val="0"/>
        </w:rPr>
        <w:t xml:space="preserve">The conversation flows naturally, similar to a chat interface</w:t>
        <w:br w:type="textWrapping"/>
      </w:r>
    </w:p>
    <w:p w:rsidR="00000000" w:rsidDel="00000000" w:rsidP="00000000" w:rsidRDefault="00000000" w:rsidRPr="00000000" w14:paraId="00000268">
      <w:pPr>
        <w:spacing w:after="20" w:before="20" w:line="240" w:lineRule="auto"/>
        <w:jc w:val="both"/>
        <w:rPr/>
      </w:pPr>
      <w:r w:rsidDel="00000000" w:rsidR="00000000" w:rsidRPr="00000000">
        <w:rPr>
          <w:rtl w:val="0"/>
        </w:rPr>
        <w:t xml:space="preserve">Main Uses:</w:t>
      </w:r>
    </w:p>
    <w:p w:rsidR="00000000" w:rsidDel="00000000" w:rsidP="00000000" w:rsidRDefault="00000000" w:rsidRPr="00000000" w14:paraId="00000269">
      <w:pPr>
        <w:numPr>
          <w:ilvl w:val="0"/>
          <w:numId w:val="54"/>
        </w:numPr>
        <w:spacing w:after="20" w:before="20" w:line="240" w:lineRule="auto"/>
        <w:ind w:left="720" w:hanging="360"/>
        <w:jc w:val="both"/>
        <w:rPr/>
      </w:pPr>
      <w:r w:rsidDel="00000000" w:rsidR="00000000" w:rsidRPr="00000000">
        <w:rPr>
          <w:rtl w:val="0"/>
        </w:rPr>
        <w:t xml:space="preserve">Receive personalized agricultural guidance powered by AI</w:t>
        <w:br w:type="textWrapping"/>
      </w:r>
    </w:p>
    <w:p w:rsidR="00000000" w:rsidDel="00000000" w:rsidP="00000000" w:rsidRDefault="00000000" w:rsidRPr="00000000" w14:paraId="0000026A">
      <w:pPr>
        <w:numPr>
          <w:ilvl w:val="0"/>
          <w:numId w:val="54"/>
        </w:numPr>
        <w:spacing w:after="20" w:before="20" w:line="240" w:lineRule="auto"/>
        <w:ind w:left="720" w:hanging="360"/>
        <w:jc w:val="both"/>
        <w:rPr/>
      </w:pPr>
      <w:r w:rsidDel="00000000" w:rsidR="00000000" w:rsidRPr="00000000">
        <w:rPr>
          <w:rtl w:val="0"/>
        </w:rPr>
        <w:t xml:space="preserve">Get real-time support for on-field decision-making</w:t>
        <w:br w:type="textWrapping"/>
      </w:r>
    </w:p>
    <w:p w:rsidR="00000000" w:rsidDel="00000000" w:rsidP="00000000" w:rsidRDefault="00000000" w:rsidRPr="00000000" w14:paraId="0000026B">
      <w:pPr>
        <w:numPr>
          <w:ilvl w:val="0"/>
          <w:numId w:val="54"/>
        </w:numPr>
        <w:spacing w:after="20" w:before="20" w:line="240" w:lineRule="auto"/>
        <w:ind w:left="720" w:hanging="360"/>
        <w:jc w:val="both"/>
        <w:rPr/>
      </w:pPr>
      <w:r w:rsidDel="00000000" w:rsidR="00000000" w:rsidRPr="00000000">
        <w:rPr>
          <w:rtl w:val="0"/>
        </w:rPr>
        <w:t xml:space="preserve">Obtain smart explanations and recommendations on topics like pests, irrigation, plant diseases, pesticide application, and environmental conditions</w:t>
      </w:r>
      <w:r w:rsidDel="00000000" w:rsidR="00000000" w:rsidRPr="00000000">
        <w:rPr>
          <w:rtl w:val="0"/>
        </w:rPr>
      </w:r>
    </w:p>
    <w:p w:rsidR="00000000" w:rsidDel="00000000" w:rsidP="00000000" w:rsidRDefault="00000000" w:rsidRPr="00000000" w14:paraId="0000026C">
      <w:pPr>
        <w:spacing w:line="259" w:lineRule="auto"/>
        <w:jc w:val="both"/>
        <w:rPr>
          <w:b w:val="1"/>
        </w:rPr>
      </w:pPr>
      <w:r w:rsidDel="00000000" w:rsidR="00000000" w:rsidRPr="00000000">
        <w:rPr>
          <w:rtl w:val="0"/>
        </w:rPr>
      </w:r>
    </w:p>
    <w:p w:rsidR="00000000" w:rsidDel="00000000" w:rsidP="00000000" w:rsidRDefault="00000000" w:rsidRPr="00000000" w14:paraId="0000026D">
      <w:pPr>
        <w:spacing w:line="259" w:lineRule="auto"/>
        <w:jc w:val="both"/>
        <w:rPr/>
      </w:pPr>
      <w:r w:rsidDel="00000000" w:rsidR="00000000" w:rsidRPr="00000000">
        <w:rPr>
          <w:rtl w:val="0"/>
        </w:rPr>
        <w:t xml:space="preserve">11. Robot Controller</w:t>
      </w:r>
    </w:p>
    <w:p w:rsidR="00000000" w:rsidDel="00000000" w:rsidP="00000000" w:rsidRDefault="00000000" w:rsidRPr="00000000" w14:paraId="0000026E">
      <w:pPr>
        <w:spacing w:line="259" w:lineRule="auto"/>
        <w:jc w:val="both"/>
        <w:rPr>
          <w:b w:val="1"/>
        </w:rPr>
      </w:pPr>
      <w:r w:rsidDel="00000000" w:rsidR="00000000" w:rsidRPr="00000000">
        <w:rPr>
          <w:rtl w:val="0"/>
        </w:rPr>
      </w:r>
    </w:p>
    <w:p w:rsidR="00000000" w:rsidDel="00000000" w:rsidP="00000000" w:rsidRDefault="00000000" w:rsidRPr="00000000" w14:paraId="0000026F">
      <w:pPr>
        <w:spacing w:line="259" w:lineRule="auto"/>
        <w:jc w:val="both"/>
        <w:rPr>
          <w:b w:val="1"/>
        </w:rPr>
      </w:pPr>
      <w:r w:rsidDel="00000000" w:rsidR="00000000" w:rsidRPr="00000000">
        <w:rPr>
          <w:b w:val="1"/>
        </w:rPr>
        <w:drawing>
          <wp:inline distB="114300" distT="114300" distL="114300" distR="114300">
            <wp:extent cx="5745600" cy="3276600"/>
            <wp:effectExtent b="0" l="0" r="0" t="0"/>
            <wp:docPr id="1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45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59" w:lineRule="auto"/>
        <w:jc w:val="both"/>
        <w:rPr>
          <w:b w:val="1"/>
        </w:rPr>
      </w:pPr>
      <w:r w:rsidDel="00000000" w:rsidR="00000000" w:rsidRPr="00000000">
        <w:rPr>
          <w:rtl w:val="0"/>
        </w:rPr>
      </w:r>
    </w:p>
    <w:p w:rsidR="00000000" w:rsidDel="00000000" w:rsidP="00000000" w:rsidRDefault="00000000" w:rsidRPr="00000000" w14:paraId="00000271">
      <w:pPr>
        <w:spacing w:after="20" w:before="20" w:line="240" w:lineRule="auto"/>
        <w:jc w:val="both"/>
        <w:rPr/>
      </w:pPr>
      <w:r w:rsidDel="00000000" w:rsidR="00000000" w:rsidRPr="00000000">
        <w:rPr>
          <w:rtl w:val="0"/>
        </w:rPr>
        <w:t xml:space="preserve">Purpose:</w:t>
        <w:br w:type="textWrapping"/>
        <w:t xml:space="preserve"> This screen allows the farmer to monitor the real-time location and movement of the field robot. The system uses GPS coordinates and distance sensors to display the robot’s position on the map and to guide it toward its target location. This is essential for tasks such as precision irrigation, monitoring, or field navigation.</w:t>
      </w:r>
    </w:p>
    <w:p w:rsidR="00000000" w:rsidDel="00000000" w:rsidP="00000000" w:rsidRDefault="00000000" w:rsidRPr="00000000" w14:paraId="00000272">
      <w:pPr>
        <w:spacing w:after="20" w:before="20" w:line="240" w:lineRule="auto"/>
        <w:jc w:val="both"/>
        <w:rPr/>
      </w:pPr>
      <w:r w:rsidDel="00000000" w:rsidR="00000000" w:rsidRPr="00000000">
        <w:rPr>
          <w:rtl w:val="0"/>
        </w:rPr>
      </w:r>
    </w:p>
    <w:p w:rsidR="00000000" w:rsidDel="00000000" w:rsidP="00000000" w:rsidRDefault="00000000" w:rsidRPr="00000000" w14:paraId="00000273">
      <w:pPr>
        <w:spacing w:after="20" w:before="20" w:line="240" w:lineRule="auto"/>
        <w:jc w:val="both"/>
        <w:rPr/>
      </w:pPr>
      <w:r w:rsidDel="00000000" w:rsidR="00000000" w:rsidRPr="00000000">
        <w:rPr>
          <w:rtl w:val="0"/>
        </w:rPr>
        <w:t xml:space="preserve">What appears on the screen:</w:t>
      </w:r>
    </w:p>
    <w:p w:rsidR="00000000" w:rsidDel="00000000" w:rsidP="00000000" w:rsidRDefault="00000000" w:rsidRPr="00000000" w14:paraId="00000274">
      <w:pPr>
        <w:numPr>
          <w:ilvl w:val="0"/>
          <w:numId w:val="33"/>
        </w:numPr>
        <w:spacing w:after="20" w:before="20" w:line="240" w:lineRule="auto"/>
        <w:ind w:left="720" w:hanging="360"/>
        <w:jc w:val="both"/>
        <w:rPr/>
      </w:pPr>
      <w:r w:rsidDel="00000000" w:rsidR="00000000" w:rsidRPr="00000000">
        <w:rPr>
          <w:rtl w:val="0"/>
        </w:rPr>
        <w:t xml:space="preserve">Header: Robot Controller</w:t>
        <w:br w:type="textWrapping"/>
      </w:r>
    </w:p>
    <w:p w:rsidR="00000000" w:rsidDel="00000000" w:rsidP="00000000" w:rsidRDefault="00000000" w:rsidRPr="00000000" w14:paraId="00000275">
      <w:pPr>
        <w:numPr>
          <w:ilvl w:val="0"/>
          <w:numId w:val="33"/>
        </w:numPr>
        <w:spacing w:after="20" w:before="20" w:line="240" w:lineRule="auto"/>
        <w:ind w:left="720" w:hanging="360"/>
        <w:jc w:val="both"/>
        <w:rPr/>
      </w:pPr>
      <w:r w:rsidDel="00000000" w:rsidR="00000000" w:rsidRPr="00000000">
        <w:rPr>
          <w:rtl w:val="0"/>
        </w:rPr>
        <w:t xml:space="preserve">Map: Interactive map showing the robot’s current location with a pin</w:t>
        <w:br w:type="textWrapping"/>
      </w:r>
    </w:p>
    <w:p w:rsidR="00000000" w:rsidDel="00000000" w:rsidP="00000000" w:rsidRDefault="00000000" w:rsidRPr="00000000" w14:paraId="00000276">
      <w:pPr>
        <w:numPr>
          <w:ilvl w:val="0"/>
          <w:numId w:val="33"/>
        </w:numPr>
        <w:spacing w:after="20" w:before="20" w:line="240" w:lineRule="auto"/>
        <w:ind w:left="720" w:hanging="360"/>
        <w:jc w:val="both"/>
        <w:rPr/>
      </w:pPr>
      <w:r w:rsidDel="00000000" w:rsidR="00000000" w:rsidRPr="00000000">
        <w:rPr>
          <w:rtl w:val="0"/>
        </w:rPr>
        <w:t xml:space="preserve">GPS Location: Displays the robot’s current coordinates</w:t>
        <w:br w:type="textWrapping"/>
      </w:r>
    </w:p>
    <w:p w:rsidR="00000000" w:rsidDel="00000000" w:rsidP="00000000" w:rsidRDefault="00000000" w:rsidRPr="00000000" w14:paraId="00000277">
      <w:pPr>
        <w:numPr>
          <w:ilvl w:val="0"/>
          <w:numId w:val="33"/>
        </w:numPr>
        <w:spacing w:after="20" w:before="20" w:line="240" w:lineRule="auto"/>
        <w:ind w:left="720" w:hanging="360"/>
        <w:jc w:val="both"/>
        <w:rPr/>
      </w:pPr>
      <w:r w:rsidDel="00000000" w:rsidR="00000000" w:rsidRPr="00000000">
        <w:rPr>
          <w:rtl w:val="0"/>
        </w:rPr>
        <w:t xml:space="preserve">Distance Sensor: Indicates the measured distance from the robot to an object or target</w:t>
        <w:br w:type="textWrapping"/>
      </w:r>
    </w:p>
    <w:p w:rsidR="00000000" w:rsidDel="00000000" w:rsidP="00000000" w:rsidRDefault="00000000" w:rsidRPr="00000000" w14:paraId="00000278">
      <w:pPr>
        <w:numPr>
          <w:ilvl w:val="0"/>
          <w:numId w:val="33"/>
        </w:numPr>
        <w:spacing w:after="20" w:before="20" w:line="240" w:lineRule="auto"/>
        <w:ind w:left="720" w:hanging="360"/>
        <w:jc w:val="both"/>
        <w:rPr/>
      </w:pPr>
      <w:r w:rsidDel="00000000" w:rsidR="00000000" w:rsidRPr="00000000">
        <w:rPr>
          <w:rtl w:val="0"/>
        </w:rPr>
        <w:t xml:space="preserve">Status Message: A green bar at the bottom shows the robot’s current activity – e.g., “Moving to target location.”</w:t>
        <w:br w:type="textWrapping"/>
      </w:r>
    </w:p>
    <w:p w:rsidR="00000000" w:rsidDel="00000000" w:rsidP="00000000" w:rsidRDefault="00000000" w:rsidRPr="00000000" w14:paraId="00000279">
      <w:pPr>
        <w:spacing w:after="20" w:before="20" w:line="240" w:lineRule="auto"/>
        <w:jc w:val="both"/>
        <w:rPr/>
      </w:pPr>
      <w:r w:rsidDel="00000000" w:rsidR="00000000" w:rsidRPr="00000000">
        <w:rPr>
          <w:rtl w:val="0"/>
        </w:rPr>
      </w:r>
    </w:p>
    <w:p w:rsidR="00000000" w:rsidDel="00000000" w:rsidP="00000000" w:rsidRDefault="00000000" w:rsidRPr="00000000" w14:paraId="0000027A">
      <w:pPr>
        <w:spacing w:after="20" w:before="20" w:line="240" w:lineRule="auto"/>
        <w:jc w:val="both"/>
        <w:rPr/>
      </w:pPr>
      <w:r w:rsidDel="00000000" w:rsidR="00000000" w:rsidRPr="00000000">
        <w:rPr>
          <w:rtl w:val="0"/>
        </w:rPr>
        <w:t xml:space="preserve">What the user is expected to do:</w:t>
      </w:r>
    </w:p>
    <w:p w:rsidR="00000000" w:rsidDel="00000000" w:rsidP="00000000" w:rsidRDefault="00000000" w:rsidRPr="00000000" w14:paraId="0000027B">
      <w:pPr>
        <w:numPr>
          <w:ilvl w:val="0"/>
          <w:numId w:val="46"/>
        </w:numPr>
        <w:spacing w:after="20" w:before="20" w:line="240" w:lineRule="auto"/>
        <w:ind w:left="720" w:hanging="360"/>
        <w:jc w:val="both"/>
        <w:rPr/>
      </w:pPr>
      <w:r w:rsidDel="00000000" w:rsidR="00000000" w:rsidRPr="00000000">
        <w:rPr>
          <w:rtl w:val="0"/>
        </w:rPr>
        <w:t xml:space="preserve">View the robot’s location and movement on the map</w:t>
        <w:br w:type="textWrapping"/>
      </w:r>
    </w:p>
    <w:p w:rsidR="00000000" w:rsidDel="00000000" w:rsidP="00000000" w:rsidRDefault="00000000" w:rsidRPr="00000000" w14:paraId="0000027C">
      <w:pPr>
        <w:numPr>
          <w:ilvl w:val="0"/>
          <w:numId w:val="46"/>
        </w:numPr>
        <w:spacing w:after="20" w:before="20" w:line="240" w:lineRule="auto"/>
        <w:ind w:left="720" w:hanging="360"/>
        <w:jc w:val="both"/>
        <w:rPr/>
      </w:pPr>
      <w:r w:rsidDel="00000000" w:rsidR="00000000" w:rsidRPr="00000000">
        <w:rPr>
          <w:rtl w:val="0"/>
        </w:rPr>
        <w:t xml:space="preserve">Use the GPS and distance sensor data to track the robot’s path</w:t>
        <w:br w:type="textWrapping"/>
      </w:r>
    </w:p>
    <w:p w:rsidR="00000000" w:rsidDel="00000000" w:rsidP="00000000" w:rsidRDefault="00000000" w:rsidRPr="00000000" w14:paraId="0000027D">
      <w:pPr>
        <w:numPr>
          <w:ilvl w:val="0"/>
          <w:numId w:val="46"/>
        </w:numPr>
        <w:spacing w:after="20" w:before="20" w:line="240" w:lineRule="auto"/>
        <w:ind w:left="720" w:hanging="360"/>
        <w:jc w:val="both"/>
        <w:rPr/>
      </w:pPr>
      <w:r w:rsidDel="00000000" w:rsidR="00000000" w:rsidRPr="00000000">
        <w:rPr>
          <w:rtl w:val="0"/>
        </w:rPr>
        <w:t xml:space="preserve">Respond or intervene if needed based on its navigation (e.g., obstacle detection)</w:t>
        <w:br w:type="textWrapping"/>
      </w:r>
    </w:p>
    <w:p w:rsidR="00000000" w:rsidDel="00000000" w:rsidP="00000000" w:rsidRDefault="00000000" w:rsidRPr="00000000" w14:paraId="0000027E">
      <w:pPr>
        <w:spacing w:after="20" w:before="20" w:line="240" w:lineRule="auto"/>
        <w:jc w:val="both"/>
        <w:rPr/>
      </w:pPr>
      <w:r w:rsidDel="00000000" w:rsidR="00000000" w:rsidRPr="00000000">
        <w:rPr>
          <w:rtl w:val="0"/>
        </w:rPr>
      </w:r>
    </w:p>
    <w:p w:rsidR="00000000" w:rsidDel="00000000" w:rsidP="00000000" w:rsidRDefault="00000000" w:rsidRPr="00000000" w14:paraId="0000027F">
      <w:pPr>
        <w:spacing w:after="20" w:before="20" w:line="240" w:lineRule="auto"/>
        <w:jc w:val="both"/>
        <w:rPr/>
      </w:pPr>
      <w:r w:rsidDel="00000000" w:rsidR="00000000" w:rsidRPr="00000000">
        <w:rPr>
          <w:rtl w:val="0"/>
        </w:rPr>
        <w:t xml:space="preserve">Behavior:</w:t>
      </w:r>
    </w:p>
    <w:p w:rsidR="00000000" w:rsidDel="00000000" w:rsidP="00000000" w:rsidRDefault="00000000" w:rsidRPr="00000000" w14:paraId="00000280">
      <w:pPr>
        <w:numPr>
          <w:ilvl w:val="0"/>
          <w:numId w:val="23"/>
        </w:numPr>
        <w:spacing w:after="20" w:before="20" w:line="240" w:lineRule="auto"/>
        <w:ind w:left="720" w:hanging="360"/>
        <w:jc w:val="both"/>
        <w:rPr/>
      </w:pPr>
      <w:r w:rsidDel="00000000" w:rsidR="00000000" w:rsidRPr="00000000">
        <w:rPr>
          <w:rtl w:val="0"/>
        </w:rPr>
        <w:t xml:space="preserve">The map updates dynamically as the robot moves</w:t>
        <w:br w:type="textWrapping"/>
      </w:r>
    </w:p>
    <w:p w:rsidR="00000000" w:rsidDel="00000000" w:rsidP="00000000" w:rsidRDefault="00000000" w:rsidRPr="00000000" w14:paraId="00000281">
      <w:pPr>
        <w:numPr>
          <w:ilvl w:val="0"/>
          <w:numId w:val="23"/>
        </w:numPr>
        <w:spacing w:after="20" w:before="20" w:line="240" w:lineRule="auto"/>
        <w:ind w:left="720" w:hanging="360"/>
        <w:jc w:val="both"/>
        <w:rPr/>
      </w:pPr>
      <w:r w:rsidDel="00000000" w:rsidR="00000000" w:rsidRPr="00000000">
        <w:rPr>
          <w:rtl w:val="0"/>
        </w:rPr>
        <w:t xml:space="preserve">The distance sensor displays live data in centimeters</w:t>
        <w:br w:type="textWrapping"/>
      </w:r>
    </w:p>
    <w:p w:rsidR="00000000" w:rsidDel="00000000" w:rsidP="00000000" w:rsidRDefault="00000000" w:rsidRPr="00000000" w14:paraId="00000282">
      <w:pPr>
        <w:numPr>
          <w:ilvl w:val="0"/>
          <w:numId w:val="23"/>
        </w:numPr>
        <w:spacing w:after="20" w:before="20" w:line="240" w:lineRule="auto"/>
        <w:ind w:left="720" w:hanging="360"/>
        <w:jc w:val="both"/>
        <w:rPr/>
      </w:pPr>
      <w:r w:rsidDel="00000000" w:rsidR="00000000" w:rsidRPr="00000000">
        <w:rPr>
          <w:rtl w:val="0"/>
        </w:rPr>
        <w:t xml:space="preserve">The robot status message informs the user of the current action (moving, idle, etc.)</w:t>
        <w:br w:type="textWrapping"/>
      </w:r>
    </w:p>
    <w:p w:rsidR="00000000" w:rsidDel="00000000" w:rsidP="00000000" w:rsidRDefault="00000000" w:rsidRPr="00000000" w14:paraId="00000283">
      <w:pPr>
        <w:spacing w:after="20" w:before="20" w:line="240" w:lineRule="auto"/>
        <w:jc w:val="both"/>
        <w:rPr/>
      </w:pPr>
      <w:r w:rsidDel="00000000" w:rsidR="00000000" w:rsidRPr="00000000">
        <w:rPr>
          <w:rtl w:val="0"/>
        </w:rPr>
      </w:r>
    </w:p>
    <w:p w:rsidR="00000000" w:rsidDel="00000000" w:rsidP="00000000" w:rsidRDefault="00000000" w:rsidRPr="00000000" w14:paraId="00000284">
      <w:pPr>
        <w:spacing w:after="20" w:before="20" w:line="240" w:lineRule="auto"/>
        <w:jc w:val="both"/>
        <w:rPr/>
      </w:pPr>
      <w:r w:rsidDel="00000000" w:rsidR="00000000" w:rsidRPr="00000000">
        <w:rPr>
          <w:rtl w:val="0"/>
        </w:rPr>
        <w:t xml:space="preserve">Possible Errors:</w:t>
      </w:r>
    </w:p>
    <w:p w:rsidR="00000000" w:rsidDel="00000000" w:rsidP="00000000" w:rsidRDefault="00000000" w:rsidRPr="00000000" w14:paraId="00000285">
      <w:pPr>
        <w:numPr>
          <w:ilvl w:val="0"/>
          <w:numId w:val="21"/>
        </w:numPr>
        <w:spacing w:after="20" w:before="20" w:line="240" w:lineRule="auto"/>
        <w:ind w:left="720" w:hanging="360"/>
        <w:jc w:val="both"/>
        <w:rPr/>
      </w:pPr>
      <w:r w:rsidDel="00000000" w:rsidR="00000000" w:rsidRPr="00000000">
        <w:rPr>
          <w:rtl w:val="0"/>
        </w:rPr>
        <w:t xml:space="preserve">GPS signal loss (resulting in no location update)</w:t>
        <w:br w:type="textWrapping"/>
      </w:r>
    </w:p>
    <w:p w:rsidR="00000000" w:rsidDel="00000000" w:rsidP="00000000" w:rsidRDefault="00000000" w:rsidRPr="00000000" w14:paraId="00000286">
      <w:pPr>
        <w:numPr>
          <w:ilvl w:val="0"/>
          <w:numId w:val="21"/>
        </w:numPr>
        <w:spacing w:after="20" w:before="20" w:line="240" w:lineRule="auto"/>
        <w:ind w:left="720" w:hanging="360"/>
        <w:jc w:val="both"/>
        <w:rPr/>
      </w:pPr>
      <w:r w:rsidDel="00000000" w:rsidR="00000000" w:rsidRPr="00000000">
        <w:rPr>
          <w:rtl w:val="0"/>
        </w:rPr>
        <w:t xml:space="preserve">Sensor failure or inaccurate reading</w:t>
        <w:br w:type="textWrapping"/>
      </w:r>
    </w:p>
    <w:p w:rsidR="00000000" w:rsidDel="00000000" w:rsidP="00000000" w:rsidRDefault="00000000" w:rsidRPr="00000000" w14:paraId="00000287">
      <w:pPr>
        <w:numPr>
          <w:ilvl w:val="0"/>
          <w:numId w:val="21"/>
        </w:numPr>
        <w:spacing w:after="20" w:before="20" w:line="240" w:lineRule="auto"/>
        <w:ind w:left="720" w:hanging="360"/>
        <w:jc w:val="both"/>
        <w:rPr/>
      </w:pPr>
      <w:r w:rsidDel="00000000" w:rsidR="00000000" w:rsidRPr="00000000">
        <w:rPr>
          <w:rtl w:val="0"/>
        </w:rPr>
        <w:t xml:space="preserve">Delayed map refresh due to network issues</w:t>
      </w:r>
    </w:p>
    <w:p w:rsidR="00000000" w:rsidDel="00000000" w:rsidP="00000000" w:rsidRDefault="00000000" w:rsidRPr="00000000" w14:paraId="00000288">
      <w:pPr>
        <w:spacing w:line="259" w:lineRule="auto"/>
        <w:jc w:val="both"/>
        <w:rPr>
          <w:b w:val="1"/>
        </w:rPr>
      </w:pPr>
      <w:r w:rsidDel="00000000" w:rsidR="00000000" w:rsidRPr="00000000">
        <w:rPr>
          <w:rtl w:val="0"/>
        </w:rPr>
      </w:r>
    </w:p>
    <w:p w:rsidR="00000000" w:rsidDel="00000000" w:rsidP="00000000" w:rsidRDefault="00000000" w:rsidRPr="00000000" w14:paraId="00000289">
      <w:pPr>
        <w:spacing w:line="259" w:lineRule="auto"/>
        <w:jc w:val="both"/>
        <w:rPr>
          <w:b w:val="1"/>
        </w:rPr>
      </w:pPr>
      <w:r w:rsidDel="00000000" w:rsidR="00000000" w:rsidRPr="00000000">
        <w:rPr>
          <w:rtl w:val="0"/>
        </w:rPr>
      </w:r>
    </w:p>
    <w:p w:rsidR="00000000" w:rsidDel="00000000" w:rsidP="00000000" w:rsidRDefault="00000000" w:rsidRPr="00000000" w14:paraId="0000028A">
      <w:pPr>
        <w:spacing w:line="259" w:lineRule="auto"/>
        <w:jc w:val="both"/>
        <w:rPr>
          <w:b w:val="1"/>
        </w:rPr>
      </w:pPr>
      <w:r w:rsidDel="00000000" w:rsidR="00000000" w:rsidRPr="00000000">
        <w:rPr>
          <w:rtl w:val="0"/>
        </w:rPr>
      </w:r>
    </w:p>
    <w:p w:rsidR="00000000" w:rsidDel="00000000" w:rsidP="00000000" w:rsidRDefault="00000000" w:rsidRPr="00000000" w14:paraId="0000028B">
      <w:pPr>
        <w:spacing w:line="259" w:lineRule="auto"/>
        <w:jc w:val="both"/>
        <w:rPr>
          <w:b w:val="1"/>
        </w:rPr>
      </w:pPr>
      <w:r w:rsidDel="00000000" w:rsidR="00000000" w:rsidRPr="00000000">
        <w:rPr>
          <w:rtl w:val="0"/>
        </w:rPr>
      </w:r>
    </w:p>
    <w:p w:rsidR="00000000" w:rsidDel="00000000" w:rsidP="00000000" w:rsidRDefault="00000000" w:rsidRPr="00000000" w14:paraId="0000028C">
      <w:pPr>
        <w:spacing w:line="259" w:lineRule="auto"/>
        <w:jc w:val="both"/>
        <w:rPr>
          <w:b w:val="1"/>
        </w:rPr>
      </w:pPr>
      <w:r w:rsidDel="00000000" w:rsidR="00000000" w:rsidRPr="00000000">
        <w:rPr>
          <w:b w:val="1"/>
          <w:rtl w:val="0"/>
        </w:rPr>
        <w:t xml:space="preserve">Demonstration Video : </w:t>
      </w:r>
    </w:p>
    <w:p w:rsidR="00000000" w:rsidDel="00000000" w:rsidP="00000000" w:rsidRDefault="00000000" w:rsidRPr="00000000" w14:paraId="0000028D">
      <w:pPr>
        <w:spacing w:line="259" w:lineRule="auto"/>
        <w:jc w:val="both"/>
        <w:rPr/>
      </w:pPr>
      <w:r w:rsidDel="00000000" w:rsidR="00000000" w:rsidRPr="00000000">
        <w:rPr>
          <w:rtl w:val="0"/>
        </w:rPr>
      </w:r>
    </w:p>
    <w:p w:rsidR="00000000" w:rsidDel="00000000" w:rsidP="00000000" w:rsidRDefault="00000000" w:rsidRPr="00000000" w14:paraId="0000028E">
      <w:pPr>
        <w:spacing w:line="259" w:lineRule="auto"/>
        <w:jc w:val="both"/>
        <w:rPr/>
      </w:pPr>
      <w:hyperlink r:id="rId35">
        <w:r w:rsidDel="00000000" w:rsidR="00000000" w:rsidRPr="00000000">
          <w:rPr>
            <w:color w:val="1155cc"/>
            <w:u w:val="single"/>
            <w:rtl w:val="0"/>
          </w:rPr>
          <w:t xml:space="preserve">https://drive.google.com/file/d/14u7yIb2ZD99b_Cc4l8qTmZEe43qwHcxi/view?usp=sharing</w:t>
        </w:r>
      </w:hyperlink>
      <w:r w:rsidDel="00000000" w:rsidR="00000000" w:rsidRPr="00000000">
        <w:rPr>
          <w:rtl w:val="0"/>
        </w:rPr>
      </w:r>
    </w:p>
    <w:p w:rsidR="00000000" w:rsidDel="00000000" w:rsidP="00000000" w:rsidRDefault="00000000" w:rsidRPr="00000000" w14:paraId="0000028F">
      <w:pPr>
        <w:spacing w:after="20" w:before="20" w:line="240" w:lineRule="auto"/>
        <w:ind w:left="0" w:firstLine="0"/>
        <w:rPr/>
      </w:pPr>
      <w:r w:rsidDel="00000000" w:rsidR="00000000" w:rsidRPr="00000000">
        <w:rPr>
          <w:rtl w:val="0"/>
        </w:rPr>
      </w:r>
    </w:p>
    <w:bookmarkStart w:colFirst="0" w:colLast="0" w:name="vcsb2d18j9gn" w:id="21"/>
    <w:bookmarkEnd w:id="21"/>
    <w:p w:rsidR="00000000" w:rsidDel="00000000" w:rsidP="00000000" w:rsidRDefault="00000000" w:rsidRPr="00000000" w14:paraId="00000290">
      <w:pPr>
        <w:spacing w:line="259"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10.Maintenance Manual</w:t>
      </w:r>
    </w:p>
    <w:p w:rsidR="00000000" w:rsidDel="00000000" w:rsidP="00000000" w:rsidRDefault="00000000" w:rsidRPr="00000000" w14:paraId="00000291">
      <w:pPr>
        <w:pStyle w:val="Heading3"/>
        <w:keepNext w:val="0"/>
        <w:keepLines w:val="0"/>
        <w:spacing w:before="280" w:line="259" w:lineRule="auto"/>
        <w:jc w:val="both"/>
        <w:rPr>
          <w:b w:val="1"/>
          <w:color w:val="000000"/>
          <w:sz w:val="22"/>
          <w:szCs w:val="22"/>
        </w:rPr>
      </w:pPr>
      <w:bookmarkStart w:colFirst="0" w:colLast="0" w:name="_tp0wuuf1dwrp" w:id="22"/>
      <w:bookmarkEnd w:id="22"/>
      <w:r w:rsidDel="00000000" w:rsidR="00000000" w:rsidRPr="00000000">
        <w:rPr>
          <w:b w:val="1"/>
          <w:color w:val="000000"/>
          <w:sz w:val="22"/>
          <w:szCs w:val="22"/>
          <w:rtl w:val="0"/>
        </w:rPr>
        <w:t xml:space="preserve">📄 File: GeminiPlantAnalyzer.jsx</w:t>
      </w:r>
    </w:p>
    <w:p w:rsidR="00000000" w:rsidDel="00000000" w:rsidP="00000000" w:rsidRDefault="00000000" w:rsidRPr="00000000" w14:paraId="00000292">
      <w:pPr>
        <w:spacing w:after="240" w:before="240" w:line="259" w:lineRule="auto"/>
        <w:jc w:val="both"/>
        <w:rPr/>
      </w:pP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Short Description:</w:t>
        <w:br w:type="textWrapping"/>
        <w:t xml:space="preserve"> A React component that serves as the main page for analyzing plant images.</w:t>
        <w:br w:type="textWrapping"/>
        <w:t xml:space="preserve"> Users can upload an image of a plant and optionally provide additional instructions.</w:t>
        <w:br w:type="textWrapping"/>
        <w:t xml:space="preserve"> The component communicates with Google’s Gemini API to perform an analysis that includes:</w:t>
      </w:r>
    </w:p>
    <w:p w:rsidR="00000000" w:rsidDel="00000000" w:rsidP="00000000" w:rsidRDefault="00000000" w:rsidRPr="00000000" w14:paraId="00000293">
      <w:pPr>
        <w:numPr>
          <w:ilvl w:val="0"/>
          <w:numId w:val="25"/>
        </w:numPr>
        <w:spacing w:after="0" w:afterAutospacing="0" w:before="240" w:line="259" w:lineRule="auto"/>
        <w:ind w:left="720" w:hanging="360"/>
        <w:jc w:val="both"/>
        <w:rPr/>
      </w:pPr>
      <w:r w:rsidDel="00000000" w:rsidR="00000000" w:rsidRPr="00000000">
        <w:rPr>
          <w:rtl w:val="0"/>
        </w:rPr>
        <w:t xml:space="preserve">Identifying the plant type</w:t>
        <w:br w:type="textWrapping"/>
      </w:r>
    </w:p>
    <w:p w:rsidR="00000000" w:rsidDel="00000000" w:rsidP="00000000" w:rsidRDefault="00000000" w:rsidRPr="00000000" w14:paraId="00000294">
      <w:pPr>
        <w:numPr>
          <w:ilvl w:val="0"/>
          <w:numId w:val="25"/>
        </w:numPr>
        <w:spacing w:after="0" w:afterAutospacing="0" w:before="0" w:beforeAutospacing="0" w:line="259" w:lineRule="auto"/>
        <w:ind w:left="720" w:hanging="360"/>
        <w:jc w:val="both"/>
        <w:rPr/>
      </w:pPr>
      <w:r w:rsidDel="00000000" w:rsidR="00000000" w:rsidRPr="00000000">
        <w:rPr>
          <w:rtl w:val="0"/>
        </w:rPr>
        <w:t xml:space="preserve">Assessing damage</w:t>
        <w:br w:type="textWrapping"/>
      </w:r>
    </w:p>
    <w:p w:rsidR="00000000" w:rsidDel="00000000" w:rsidP="00000000" w:rsidRDefault="00000000" w:rsidRPr="00000000" w14:paraId="00000295">
      <w:pPr>
        <w:numPr>
          <w:ilvl w:val="0"/>
          <w:numId w:val="25"/>
        </w:numPr>
        <w:spacing w:after="0" w:afterAutospacing="0" w:before="0" w:beforeAutospacing="0" w:line="259" w:lineRule="auto"/>
        <w:ind w:left="720" w:hanging="360"/>
        <w:jc w:val="both"/>
        <w:rPr/>
      </w:pPr>
      <w:r w:rsidDel="00000000" w:rsidR="00000000" w:rsidRPr="00000000">
        <w:rPr>
          <w:rtl w:val="0"/>
        </w:rPr>
        <w:t xml:space="preserve">Determining watering needs</w:t>
        <w:br w:type="textWrapping"/>
      </w:r>
    </w:p>
    <w:p w:rsidR="00000000" w:rsidDel="00000000" w:rsidP="00000000" w:rsidRDefault="00000000" w:rsidRPr="00000000" w14:paraId="00000296">
      <w:pPr>
        <w:numPr>
          <w:ilvl w:val="0"/>
          <w:numId w:val="25"/>
        </w:numPr>
        <w:spacing w:after="0" w:afterAutospacing="0" w:before="0" w:beforeAutospacing="0" w:line="259" w:lineRule="auto"/>
        <w:ind w:left="720" w:hanging="360"/>
        <w:jc w:val="both"/>
        <w:rPr/>
      </w:pPr>
      <w:r w:rsidDel="00000000" w:rsidR="00000000" w:rsidRPr="00000000">
        <w:rPr>
          <w:rtl w:val="0"/>
        </w:rPr>
        <w:t xml:space="preserve">Evaluating general health</w:t>
        <w:br w:type="textWrapping"/>
      </w:r>
    </w:p>
    <w:p w:rsidR="00000000" w:rsidDel="00000000" w:rsidP="00000000" w:rsidRDefault="00000000" w:rsidRPr="00000000" w14:paraId="00000297">
      <w:pPr>
        <w:numPr>
          <w:ilvl w:val="0"/>
          <w:numId w:val="25"/>
        </w:numPr>
        <w:spacing w:after="240" w:before="0" w:beforeAutospacing="0" w:line="259" w:lineRule="auto"/>
        <w:ind w:left="720" w:hanging="360"/>
        <w:jc w:val="both"/>
        <w:rPr/>
      </w:pPr>
      <w:r w:rsidDel="00000000" w:rsidR="00000000" w:rsidRPr="00000000">
        <w:rPr>
          <w:rtl w:val="0"/>
        </w:rPr>
        <w:t xml:space="preserve">Providing care recommendations</w:t>
        <w:br w:type="textWrapping"/>
        <w:t xml:space="preserve"> The interface supports both English and Hebrew, including text direction adjustments (RTL).</w:t>
        <w:br w:type="textWrapping"/>
      </w:r>
    </w:p>
    <w:p w:rsidR="00000000" w:rsidDel="00000000" w:rsidP="00000000" w:rsidRDefault="00000000" w:rsidRPr="00000000" w14:paraId="00000298">
      <w:pPr>
        <w:spacing w:after="240" w:before="240" w:line="259" w:lineRule="auto"/>
        <w:jc w:val="both"/>
        <w:rPr/>
      </w:pPr>
      <w:r w:rsidDel="00000000" w:rsidR="00000000" w:rsidRPr="00000000">
        <w:rPr>
          <w:rtl w:val="0"/>
        </w:rPr>
        <w:t xml:space="preserve">🧱 Key Objects and State:</w:t>
      </w:r>
    </w:p>
    <w:p w:rsidR="00000000" w:rsidDel="00000000" w:rsidP="00000000" w:rsidRDefault="00000000" w:rsidRPr="00000000" w14:paraId="00000299">
      <w:pPr>
        <w:numPr>
          <w:ilvl w:val="0"/>
          <w:numId w:val="15"/>
        </w:numPr>
        <w:spacing w:after="0" w:afterAutospacing="0" w:before="240" w:line="259" w:lineRule="auto"/>
        <w:ind w:left="720" w:hanging="360"/>
        <w:jc w:val="both"/>
        <w:rPr>
          <w:b w:val="1"/>
        </w:rPr>
      </w:pPr>
      <w:r w:rsidDel="00000000" w:rsidR="00000000" w:rsidRPr="00000000">
        <w:rPr>
          <w:color w:val="188038"/>
          <w:rtl w:val="0"/>
        </w:rPr>
        <w:t xml:space="preserve">selectedImage</w:t>
      </w:r>
      <w:r w:rsidDel="00000000" w:rsidR="00000000" w:rsidRPr="00000000">
        <w:rPr>
          <w:rtl w:val="0"/>
        </w:rPr>
        <w:t xml:space="preserve">: The uploaded image</w:t>
        <w:br w:type="textWrapping"/>
      </w:r>
    </w:p>
    <w:p w:rsidR="00000000" w:rsidDel="00000000" w:rsidP="00000000" w:rsidRDefault="00000000" w:rsidRPr="00000000" w14:paraId="0000029A">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imagePreview</w:t>
      </w:r>
      <w:r w:rsidDel="00000000" w:rsidR="00000000" w:rsidRPr="00000000">
        <w:rPr>
          <w:rtl w:val="0"/>
        </w:rPr>
        <w:t xml:space="preserve">: Base64 preview</w:t>
        <w:br w:type="textWrapping"/>
      </w:r>
    </w:p>
    <w:p w:rsidR="00000000" w:rsidDel="00000000" w:rsidP="00000000" w:rsidRDefault="00000000" w:rsidRPr="00000000" w14:paraId="0000029B">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language</w:t>
      </w:r>
      <w:r w:rsidDel="00000000" w:rsidR="00000000" w:rsidRPr="00000000">
        <w:rPr>
          <w:rtl w:val="0"/>
        </w:rPr>
        <w:t xml:space="preserve">: Current interface language ("english" / "hebrew")</w:t>
        <w:br w:type="textWrapping"/>
      </w:r>
    </w:p>
    <w:p w:rsidR="00000000" w:rsidDel="00000000" w:rsidP="00000000" w:rsidRDefault="00000000" w:rsidRPr="00000000" w14:paraId="0000029C">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uiText</w:t>
      </w:r>
      <w:r w:rsidDel="00000000" w:rsidR="00000000" w:rsidRPr="00000000">
        <w:rPr>
          <w:rtl w:val="0"/>
        </w:rPr>
        <w:t xml:space="preserve">: Contains all UI texts in both languages</w:t>
        <w:br w:type="textWrapping"/>
      </w:r>
    </w:p>
    <w:p w:rsidR="00000000" w:rsidDel="00000000" w:rsidP="00000000" w:rsidRDefault="00000000" w:rsidRPr="00000000" w14:paraId="0000029D">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plantIdentification</w:t>
      </w:r>
      <w:r w:rsidDel="00000000" w:rsidR="00000000" w:rsidRPr="00000000">
        <w:rPr>
          <w:rtl w:val="0"/>
        </w:rPr>
        <w:t xml:space="preserve">, </w:t>
      </w:r>
      <w:r w:rsidDel="00000000" w:rsidR="00000000" w:rsidRPr="00000000">
        <w:rPr>
          <w:color w:val="188038"/>
          <w:rtl w:val="0"/>
        </w:rPr>
        <w:t xml:space="preserve">damageAssessment</w:t>
      </w:r>
      <w:r w:rsidDel="00000000" w:rsidR="00000000" w:rsidRPr="00000000">
        <w:rPr>
          <w:rtl w:val="0"/>
        </w:rPr>
        <w:t xml:space="preserve">, </w:t>
      </w:r>
      <w:r w:rsidDel="00000000" w:rsidR="00000000" w:rsidRPr="00000000">
        <w:rPr>
          <w:color w:val="188038"/>
          <w:rtl w:val="0"/>
        </w:rPr>
        <w:t xml:space="preserve">wateringNeeds</w:t>
      </w:r>
      <w:r w:rsidDel="00000000" w:rsidR="00000000" w:rsidRPr="00000000">
        <w:rPr>
          <w:rtl w:val="0"/>
        </w:rPr>
        <w:t xml:space="preserve">, </w:t>
      </w:r>
      <w:r w:rsidDel="00000000" w:rsidR="00000000" w:rsidRPr="00000000">
        <w:rPr>
          <w:color w:val="188038"/>
          <w:rtl w:val="0"/>
        </w:rPr>
        <w:t xml:space="preserve">overallHealth</w:t>
      </w:r>
      <w:r w:rsidDel="00000000" w:rsidR="00000000" w:rsidRPr="00000000">
        <w:rPr>
          <w:rtl w:val="0"/>
        </w:rPr>
        <w:t xml:space="preserve">, </w:t>
      </w:r>
      <w:r w:rsidDel="00000000" w:rsidR="00000000" w:rsidRPr="00000000">
        <w:rPr>
          <w:color w:val="188038"/>
          <w:rtl w:val="0"/>
        </w:rPr>
        <w:t xml:space="preserve">recommendations</w:t>
      </w:r>
      <w:r w:rsidDel="00000000" w:rsidR="00000000" w:rsidRPr="00000000">
        <w:rPr>
          <w:rtl w:val="0"/>
        </w:rPr>
        <w:t xml:space="preserve">: AI results</w:t>
      </w:r>
      <w:r w:rsidDel="00000000" w:rsidR="00000000" w:rsidRPr="00000000">
        <w:rPr>
          <w:b w:val="1"/>
          <w:rtl w:val="0"/>
        </w:rPr>
        <w:br w:type="textWrapping"/>
      </w:r>
    </w:p>
    <w:p w:rsidR="00000000" w:rsidDel="00000000" w:rsidP="00000000" w:rsidRDefault="00000000" w:rsidRPr="00000000" w14:paraId="0000029E">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API_KEY</w:t>
      </w:r>
      <w:r w:rsidDel="00000000" w:rsidR="00000000" w:rsidRPr="00000000">
        <w:rPr>
          <w:rtl w:val="0"/>
        </w:rPr>
        <w:t xml:space="preserve">, </w:t>
      </w:r>
      <w:r w:rsidDel="00000000" w:rsidR="00000000" w:rsidRPr="00000000">
        <w:rPr>
          <w:color w:val="188038"/>
          <w:rtl w:val="0"/>
        </w:rPr>
        <w:t xml:space="preserve">API_URL</w:t>
      </w:r>
      <w:r w:rsidDel="00000000" w:rsidR="00000000" w:rsidRPr="00000000">
        <w:rPr>
          <w:rtl w:val="0"/>
        </w:rPr>
        <w:t xml:space="preserve">: Gemini API connection settings</w:t>
        <w:br w:type="textWrapping"/>
      </w:r>
    </w:p>
    <w:p w:rsidR="00000000" w:rsidDel="00000000" w:rsidP="00000000" w:rsidRDefault="00000000" w:rsidRPr="00000000" w14:paraId="0000029F">
      <w:pPr>
        <w:numPr>
          <w:ilvl w:val="0"/>
          <w:numId w:val="15"/>
        </w:numPr>
        <w:spacing w:after="0" w:afterAutospacing="0" w:before="0" w:beforeAutospacing="0" w:line="259" w:lineRule="auto"/>
        <w:ind w:left="720" w:hanging="360"/>
        <w:jc w:val="both"/>
        <w:rPr>
          <w:b w:val="1"/>
        </w:rPr>
      </w:pPr>
      <w:r w:rsidDel="00000000" w:rsidR="00000000" w:rsidRPr="00000000">
        <w:rPr>
          <w:color w:val="188038"/>
          <w:rtl w:val="0"/>
        </w:rPr>
        <w:t xml:space="preserve">additionalPrompt</w:t>
      </w:r>
      <w:r w:rsidDel="00000000" w:rsidR="00000000" w:rsidRPr="00000000">
        <w:rPr>
          <w:rtl w:val="0"/>
        </w:rPr>
        <w:t xml:space="preserve">: User-added instructions</w:t>
        <w:br w:type="textWrapping"/>
      </w:r>
    </w:p>
    <w:p w:rsidR="00000000" w:rsidDel="00000000" w:rsidP="00000000" w:rsidRDefault="00000000" w:rsidRPr="00000000" w14:paraId="000002A0">
      <w:pPr>
        <w:numPr>
          <w:ilvl w:val="0"/>
          <w:numId w:val="15"/>
        </w:numPr>
        <w:spacing w:after="240" w:before="0" w:beforeAutospacing="0" w:line="259" w:lineRule="auto"/>
        <w:ind w:left="720" w:hanging="360"/>
        <w:jc w:val="both"/>
        <w:rPr>
          <w:b w:val="1"/>
        </w:rPr>
      </w:pPr>
      <w:r w:rsidDel="00000000" w:rsidR="00000000" w:rsidRPr="00000000">
        <w:rPr>
          <w:color w:val="188038"/>
          <w:rtl w:val="0"/>
        </w:rPr>
        <w:t xml:space="preserve">isAnalyzing</w:t>
      </w:r>
      <w:r w:rsidDel="00000000" w:rsidR="00000000" w:rsidRPr="00000000">
        <w:rPr>
          <w:rtl w:val="0"/>
        </w:rPr>
        <w:t xml:space="preserve">, </w:t>
      </w:r>
      <w:r w:rsidDel="00000000" w:rsidR="00000000" w:rsidRPr="00000000">
        <w:rPr>
          <w:color w:val="188038"/>
          <w:rtl w:val="0"/>
        </w:rPr>
        <w:t xml:space="preserve">analysisError</w:t>
      </w:r>
      <w:r w:rsidDel="00000000" w:rsidR="00000000" w:rsidRPr="00000000">
        <w:rPr>
          <w:rtl w:val="0"/>
        </w:rPr>
        <w:t xml:space="preserve">: States for loading and error tracking</w:t>
        <w:br w:type="textWrapping"/>
      </w:r>
    </w:p>
    <w:p w:rsidR="00000000" w:rsidDel="00000000" w:rsidP="00000000" w:rsidRDefault="00000000" w:rsidRPr="00000000" w14:paraId="000002A1">
      <w:pPr>
        <w:spacing w:after="240" w:before="240" w:line="259" w:lineRule="auto"/>
        <w:jc w:val="both"/>
        <w:rPr/>
      </w:pPr>
      <w:r w:rsidDel="00000000" w:rsidR="00000000" w:rsidRPr="00000000">
        <w:rPr>
          <w:rtl w:val="0"/>
        </w:rPr>
        <w:t xml:space="preserve">⚙️ Functions and What They Do:</w:t>
      </w:r>
    </w:p>
    <w:p w:rsidR="00000000" w:rsidDel="00000000" w:rsidP="00000000" w:rsidRDefault="00000000" w:rsidRPr="00000000" w14:paraId="000002A2">
      <w:pPr>
        <w:numPr>
          <w:ilvl w:val="0"/>
          <w:numId w:val="42"/>
        </w:numPr>
        <w:spacing w:after="0" w:afterAutospacing="0" w:before="240" w:line="259" w:lineRule="auto"/>
        <w:ind w:left="720" w:hanging="360"/>
        <w:jc w:val="both"/>
        <w:rPr>
          <w:b w:val="1"/>
        </w:rPr>
      </w:pPr>
      <w:r w:rsidDel="00000000" w:rsidR="00000000" w:rsidRPr="00000000">
        <w:rPr>
          <w:color w:val="188038"/>
          <w:rtl w:val="0"/>
        </w:rPr>
        <w:t xml:space="preserve">handleImageChange</w:t>
      </w:r>
      <w:r w:rsidDel="00000000" w:rsidR="00000000" w:rsidRPr="00000000">
        <w:rPr>
          <w:rtl w:val="0"/>
        </w:rPr>
        <w:t xml:space="preserve">: Loads the image, creates preview, resets results</w:t>
        <w:br w:type="textWrapping"/>
      </w:r>
    </w:p>
    <w:p w:rsidR="00000000" w:rsidDel="00000000" w:rsidP="00000000" w:rsidRDefault="00000000" w:rsidRPr="00000000" w14:paraId="000002A3">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resetAnalysis()</w:t>
      </w:r>
      <w:r w:rsidDel="00000000" w:rsidR="00000000" w:rsidRPr="00000000">
        <w:rPr>
          <w:rtl w:val="0"/>
        </w:rPr>
        <w:t xml:space="preserve">: Clears all analysis data and errors</w:t>
        <w:br w:type="textWrapping"/>
      </w:r>
    </w:p>
    <w:p w:rsidR="00000000" w:rsidDel="00000000" w:rsidP="00000000" w:rsidRDefault="00000000" w:rsidRPr="00000000" w14:paraId="000002A4">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handleBackClick()</w:t>
      </w:r>
      <w:r w:rsidDel="00000000" w:rsidR="00000000" w:rsidRPr="00000000">
        <w:rPr>
          <w:rtl w:val="0"/>
        </w:rPr>
        <w:t xml:space="preserve">: Navigates to the previous page</w:t>
        <w:br w:type="textWrapping"/>
      </w:r>
    </w:p>
    <w:p w:rsidR="00000000" w:rsidDel="00000000" w:rsidP="00000000" w:rsidRDefault="00000000" w:rsidRPr="00000000" w14:paraId="000002A5">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handleLanguageToggle()</w:t>
      </w:r>
      <w:r w:rsidDel="00000000" w:rsidR="00000000" w:rsidRPr="00000000">
        <w:rPr>
          <w:rtl w:val="0"/>
        </w:rPr>
        <w:t xml:space="preserve">: Switches between English and Hebrew and resets analysis</w:t>
        <w:br w:type="textWrapping"/>
      </w:r>
    </w:p>
    <w:p w:rsidR="00000000" w:rsidDel="00000000" w:rsidP="00000000" w:rsidRDefault="00000000" w:rsidRPr="00000000" w14:paraId="000002A6">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parseStructuredResponse(text)</w:t>
      </w:r>
      <w:r w:rsidDel="00000000" w:rsidR="00000000" w:rsidRPr="00000000">
        <w:rPr>
          <w:rtl w:val="0"/>
        </w:rPr>
        <w:t xml:space="preserve">: Parses Gemini's structured tags ([PLANT_TYPE]) or breaks into paragraphs if unstructured</w:t>
        <w:br w:type="textWrapping"/>
      </w:r>
    </w:p>
    <w:p w:rsidR="00000000" w:rsidDel="00000000" w:rsidP="00000000" w:rsidRDefault="00000000" w:rsidRPr="00000000" w14:paraId="000002A7">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formatText(text)</w:t>
      </w:r>
      <w:r w:rsidDel="00000000" w:rsidR="00000000" w:rsidRPr="00000000">
        <w:rPr>
          <w:rtl w:val="0"/>
        </w:rPr>
        <w:t xml:space="preserve">: Formats text: bullets, bold, and language alignment</w:t>
        <w:br w:type="textWrapping"/>
      </w:r>
    </w:p>
    <w:p w:rsidR="00000000" w:rsidDel="00000000" w:rsidP="00000000" w:rsidRDefault="00000000" w:rsidRPr="00000000" w14:paraId="000002A8">
      <w:pPr>
        <w:numPr>
          <w:ilvl w:val="0"/>
          <w:numId w:val="42"/>
        </w:numPr>
        <w:spacing w:after="0" w:afterAutospacing="0" w:before="0" w:beforeAutospacing="0" w:line="259" w:lineRule="auto"/>
        <w:ind w:left="720" w:hanging="360"/>
        <w:jc w:val="both"/>
        <w:rPr>
          <w:b w:val="1"/>
        </w:rPr>
      </w:pPr>
      <w:r w:rsidDel="00000000" w:rsidR="00000000" w:rsidRPr="00000000">
        <w:rPr>
          <w:color w:val="188038"/>
          <w:rtl w:val="0"/>
        </w:rPr>
        <w:t xml:space="preserve">handleAnalyzeImage()</w:t>
      </w:r>
      <w:r w:rsidDel="00000000" w:rsidR="00000000" w:rsidRPr="00000000">
        <w:rPr>
          <w:rtl w:val="0"/>
        </w:rPr>
        <w:t xml:space="preserve">: Converts image to base64, builds prompt + user instructions, sends to Gemini, parses response</w:t>
        <w:br w:type="textWrapping"/>
      </w:r>
    </w:p>
    <w:p w:rsidR="00000000" w:rsidDel="00000000" w:rsidP="00000000" w:rsidRDefault="00000000" w:rsidRPr="00000000" w14:paraId="000002A9">
      <w:pPr>
        <w:numPr>
          <w:ilvl w:val="0"/>
          <w:numId w:val="42"/>
        </w:numPr>
        <w:spacing w:after="240" w:before="0" w:beforeAutospacing="0" w:line="259" w:lineRule="auto"/>
        <w:ind w:left="720" w:hanging="360"/>
        <w:jc w:val="both"/>
        <w:rPr>
          <w:b w:val="1"/>
        </w:rPr>
      </w:pPr>
      <w:r w:rsidDel="00000000" w:rsidR="00000000" w:rsidRPr="00000000">
        <w:rPr>
          <w:color w:val="188038"/>
          <w:rtl w:val="0"/>
        </w:rPr>
        <w:t xml:space="preserve">convertFileToBase64</w:t>
      </w:r>
      <w:r w:rsidDel="00000000" w:rsidR="00000000" w:rsidRPr="00000000">
        <w:rPr>
          <w:rtl w:val="0"/>
        </w:rPr>
        <w:t xml:space="preserve">: Converts image file to base64 string</w:t>
      </w:r>
      <w:r w:rsidDel="00000000" w:rsidR="00000000" w:rsidRPr="00000000">
        <w:rPr>
          <w:b w:val="1"/>
          <w:rtl w:val="0"/>
        </w:rPr>
        <w:br w:type="textWrapping"/>
      </w:r>
    </w:p>
    <w:p w:rsidR="00000000" w:rsidDel="00000000" w:rsidP="00000000" w:rsidRDefault="00000000" w:rsidRPr="00000000" w14:paraId="000002AA">
      <w:pPr>
        <w:spacing w:line="259"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B">
      <w:pPr>
        <w:pStyle w:val="Heading3"/>
        <w:keepNext w:val="0"/>
        <w:keepLines w:val="0"/>
        <w:spacing w:before="280" w:line="259" w:lineRule="auto"/>
        <w:jc w:val="both"/>
        <w:rPr>
          <w:b w:val="1"/>
          <w:color w:val="000000"/>
          <w:sz w:val="22"/>
          <w:szCs w:val="22"/>
        </w:rPr>
      </w:pPr>
      <w:bookmarkStart w:colFirst="0" w:colLast="0" w:name="_en0tlg7aicin" w:id="23"/>
      <w:bookmarkEnd w:id="23"/>
      <w:r w:rsidDel="00000000" w:rsidR="00000000" w:rsidRPr="00000000">
        <w:rPr>
          <w:b w:val="1"/>
          <w:color w:val="000000"/>
          <w:sz w:val="22"/>
          <w:szCs w:val="22"/>
          <w:rtl w:val="0"/>
        </w:rPr>
        <w:t xml:space="preserve">📄 File: SmartFarmAdvisor.jsx</w:t>
      </w:r>
    </w:p>
    <w:p w:rsidR="00000000" w:rsidDel="00000000" w:rsidP="00000000" w:rsidRDefault="00000000" w:rsidRPr="00000000" w14:paraId="000002AC">
      <w:pPr>
        <w:spacing w:after="240" w:before="240" w:line="259" w:lineRule="auto"/>
        <w:jc w:val="both"/>
        <w:rPr/>
      </w:pPr>
      <w:r w:rsidDel="00000000" w:rsidR="00000000" w:rsidRPr="00000000">
        <w:rPr>
          <w:rtl w:val="0"/>
        </w:rPr>
        <w:t xml:space="preserve">🧩 Short Description:</w:t>
        <w:br w:type="textWrapping"/>
        <w:t xml:space="preserve"> Main React component for the “Smart Farm Advisor” app.</w:t>
        <w:br w:type="textWrapping"/>
        <w:t xml:space="preserve"> Displays up-to-date weather data from Karmiel, including multi-depth soil temperatures, and provides personalized agricultural recommendations based on AI analysis from Google Gemini API.</w:t>
        <w:br w:type="textWrapping"/>
        <w:t xml:space="preserve"> Supports bilingual UI (Hebrew/English) and plant type selection.</w:t>
      </w:r>
    </w:p>
    <w:p w:rsidR="00000000" w:rsidDel="00000000" w:rsidP="00000000" w:rsidRDefault="00000000" w:rsidRPr="00000000" w14:paraId="000002AD">
      <w:pPr>
        <w:spacing w:after="240" w:before="240" w:line="259" w:lineRule="auto"/>
        <w:jc w:val="both"/>
        <w:rPr/>
      </w:pPr>
      <w:r w:rsidDel="00000000" w:rsidR="00000000" w:rsidRPr="00000000">
        <w:rPr>
          <w:rtl w:val="0"/>
        </w:rPr>
        <w:t xml:space="preserve">🧱 Key Objects:</w:t>
      </w:r>
    </w:p>
    <w:p w:rsidR="00000000" w:rsidDel="00000000" w:rsidP="00000000" w:rsidRDefault="00000000" w:rsidRPr="00000000" w14:paraId="000002AE">
      <w:pPr>
        <w:numPr>
          <w:ilvl w:val="0"/>
          <w:numId w:val="51"/>
        </w:numPr>
        <w:spacing w:after="0" w:afterAutospacing="0" w:before="240" w:line="259" w:lineRule="auto"/>
        <w:ind w:left="720" w:hanging="360"/>
        <w:jc w:val="both"/>
        <w:rPr/>
      </w:pPr>
      <w:r w:rsidDel="00000000" w:rsidR="00000000" w:rsidRPr="00000000">
        <w:rPr>
          <w:color w:val="188038"/>
          <w:rtl w:val="0"/>
        </w:rPr>
        <w:t xml:space="preserve">useState</w:t>
      </w:r>
      <w:r w:rsidDel="00000000" w:rsidR="00000000" w:rsidRPr="00000000">
        <w:rPr>
          <w:rtl w:val="0"/>
        </w:rPr>
        <w:t xml:space="preserve">, </w:t>
      </w:r>
      <w:r w:rsidDel="00000000" w:rsidR="00000000" w:rsidRPr="00000000">
        <w:rPr>
          <w:color w:val="188038"/>
          <w:rtl w:val="0"/>
        </w:rPr>
        <w:t xml:space="preserve">useEffect</w:t>
      </w:r>
      <w:r w:rsidDel="00000000" w:rsidR="00000000" w:rsidRPr="00000000">
        <w:rPr>
          <w:rtl w:val="0"/>
        </w:rPr>
        <w:t xml:space="preserve">: For state and initial loading</w:t>
        <w:br w:type="textWrapping"/>
      </w:r>
    </w:p>
    <w:p w:rsidR="00000000" w:rsidDel="00000000" w:rsidP="00000000" w:rsidRDefault="00000000" w:rsidRPr="00000000" w14:paraId="000002AF">
      <w:pPr>
        <w:numPr>
          <w:ilvl w:val="0"/>
          <w:numId w:val="51"/>
        </w:numPr>
        <w:spacing w:after="0" w:afterAutospacing="0" w:before="0" w:beforeAutospacing="0" w:line="259" w:lineRule="auto"/>
        <w:ind w:left="720" w:hanging="360"/>
        <w:jc w:val="both"/>
        <w:rPr/>
      </w:pPr>
      <w:r w:rsidDel="00000000" w:rsidR="00000000" w:rsidRPr="00000000">
        <w:rPr>
          <w:color w:val="188038"/>
          <w:rtl w:val="0"/>
        </w:rPr>
        <w:t xml:space="preserve">useNavigate</w:t>
      </w:r>
      <w:r w:rsidDel="00000000" w:rsidR="00000000" w:rsidRPr="00000000">
        <w:rPr>
          <w:rtl w:val="0"/>
        </w:rPr>
        <w:t xml:space="preserve">: For page navigation</w:t>
        <w:br w:type="textWrapping"/>
      </w:r>
    </w:p>
    <w:p w:rsidR="00000000" w:rsidDel="00000000" w:rsidP="00000000" w:rsidRDefault="00000000" w:rsidRPr="00000000" w14:paraId="000002B0">
      <w:pPr>
        <w:numPr>
          <w:ilvl w:val="0"/>
          <w:numId w:val="51"/>
        </w:numPr>
        <w:spacing w:after="0" w:afterAutospacing="0" w:before="0" w:beforeAutospacing="0" w:line="259" w:lineRule="auto"/>
        <w:ind w:left="720" w:hanging="360"/>
        <w:jc w:val="both"/>
        <w:rPr/>
      </w:pPr>
      <w:r w:rsidDel="00000000" w:rsidR="00000000" w:rsidRPr="00000000">
        <w:rPr>
          <w:color w:val="188038"/>
          <w:rtl w:val="0"/>
        </w:rPr>
        <w:t xml:space="preserve">weatherData</w:t>
      </w:r>
      <w:r w:rsidDel="00000000" w:rsidR="00000000" w:rsidRPr="00000000">
        <w:rPr>
          <w:rtl w:val="0"/>
        </w:rPr>
        <w:t xml:space="preserve">: All processed meteorological data</w:t>
        <w:br w:type="textWrapping"/>
      </w:r>
    </w:p>
    <w:p w:rsidR="00000000" w:rsidDel="00000000" w:rsidP="00000000" w:rsidRDefault="00000000" w:rsidRPr="00000000" w14:paraId="000002B1">
      <w:pPr>
        <w:numPr>
          <w:ilvl w:val="0"/>
          <w:numId w:val="51"/>
        </w:numPr>
        <w:spacing w:after="0" w:afterAutospacing="0" w:before="0" w:beforeAutospacing="0" w:line="259" w:lineRule="auto"/>
        <w:ind w:left="720" w:hanging="360"/>
        <w:jc w:val="both"/>
        <w:rPr/>
      </w:pPr>
      <w:r w:rsidDel="00000000" w:rsidR="00000000" w:rsidRPr="00000000">
        <w:rPr>
          <w:color w:val="188038"/>
          <w:rtl w:val="0"/>
        </w:rPr>
        <w:t xml:space="preserve">language</w:t>
      </w:r>
      <w:r w:rsidDel="00000000" w:rsidR="00000000" w:rsidRPr="00000000">
        <w:rPr>
          <w:rtl w:val="0"/>
        </w:rPr>
        <w:t xml:space="preserve">, </w:t>
      </w:r>
      <w:r w:rsidDel="00000000" w:rsidR="00000000" w:rsidRPr="00000000">
        <w:rPr>
          <w:color w:val="188038"/>
          <w:rtl w:val="0"/>
        </w:rPr>
        <w:t xml:space="preserve">uiText</w:t>
      </w:r>
      <w:r w:rsidDel="00000000" w:rsidR="00000000" w:rsidRPr="00000000">
        <w:rPr>
          <w:rtl w:val="0"/>
        </w:rPr>
        <w:t xml:space="preserve">: Language and translations</w:t>
        <w:br w:type="textWrapping"/>
      </w:r>
    </w:p>
    <w:p w:rsidR="00000000" w:rsidDel="00000000" w:rsidP="00000000" w:rsidRDefault="00000000" w:rsidRPr="00000000" w14:paraId="000002B2">
      <w:pPr>
        <w:numPr>
          <w:ilvl w:val="0"/>
          <w:numId w:val="51"/>
        </w:numPr>
        <w:spacing w:after="0" w:afterAutospacing="0" w:before="0" w:beforeAutospacing="0" w:line="259" w:lineRule="auto"/>
        <w:ind w:left="720" w:hanging="360"/>
        <w:jc w:val="both"/>
        <w:rPr/>
      </w:pPr>
      <w:r w:rsidDel="00000000" w:rsidR="00000000" w:rsidRPr="00000000">
        <w:rPr>
          <w:color w:val="188038"/>
          <w:rtl w:val="0"/>
        </w:rPr>
        <w:t xml:space="preserve">commonPlants</w:t>
      </w:r>
      <w:r w:rsidDel="00000000" w:rsidR="00000000" w:rsidRPr="00000000">
        <w:rPr>
          <w:rtl w:val="0"/>
        </w:rPr>
        <w:t xml:space="preserve">: Plant list for user selection</w:t>
        <w:br w:type="textWrapping"/>
      </w:r>
    </w:p>
    <w:p w:rsidR="00000000" w:rsidDel="00000000" w:rsidP="00000000" w:rsidRDefault="00000000" w:rsidRPr="00000000" w14:paraId="000002B3">
      <w:pPr>
        <w:numPr>
          <w:ilvl w:val="0"/>
          <w:numId w:val="51"/>
        </w:numPr>
        <w:spacing w:after="0" w:afterAutospacing="0" w:before="0" w:beforeAutospacing="0" w:line="259" w:lineRule="auto"/>
        <w:ind w:left="720" w:hanging="360"/>
        <w:jc w:val="both"/>
        <w:rPr/>
      </w:pPr>
      <w:r w:rsidDel="00000000" w:rsidR="00000000" w:rsidRPr="00000000">
        <w:rPr>
          <w:rtl w:val="0"/>
        </w:rPr>
        <w:t xml:space="preserve">Gemini API: Sends prompts and receives advice</w:t>
        <w:br w:type="textWrapping"/>
      </w:r>
    </w:p>
    <w:p w:rsidR="00000000" w:rsidDel="00000000" w:rsidP="00000000" w:rsidRDefault="00000000" w:rsidRPr="00000000" w14:paraId="000002B4">
      <w:pPr>
        <w:numPr>
          <w:ilvl w:val="0"/>
          <w:numId w:val="51"/>
        </w:numPr>
        <w:spacing w:after="240" w:before="0" w:beforeAutospacing="0" w:line="259" w:lineRule="auto"/>
        <w:ind w:left="720" w:hanging="360"/>
        <w:jc w:val="both"/>
        <w:rPr/>
      </w:pPr>
      <w:r w:rsidDel="00000000" w:rsidR="00000000" w:rsidRPr="00000000">
        <w:rPr>
          <w:color w:val="188038"/>
          <w:rtl w:val="0"/>
        </w:rPr>
        <w:t xml:space="preserve">sectionTags</w:t>
      </w:r>
      <w:r w:rsidDel="00000000" w:rsidR="00000000" w:rsidRPr="00000000">
        <w:rPr>
          <w:rtl w:val="0"/>
        </w:rPr>
        <w:t xml:space="preserve">: Identifiers for AI response parts</w:t>
        <w:br w:type="textWrapping"/>
      </w:r>
    </w:p>
    <w:p w:rsidR="00000000" w:rsidDel="00000000" w:rsidP="00000000" w:rsidRDefault="00000000" w:rsidRPr="00000000" w14:paraId="000002B5">
      <w:pPr>
        <w:spacing w:after="240" w:before="240" w:line="259" w:lineRule="auto"/>
        <w:jc w:val="both"/>
        <w:rPr/>
      </w:pPr>
      <w:r w:rsidDel="00000000" w:rsidR="00000000" w:rsidRPr="00000000">
        <w:rPr>
          <w:rtl w:val="0"/>
        </w:rPr>
        <w:t xml:space="preserve">⚙️ Functions:</w:t>
      </w:r>
    </w:p>
    <w:p w:rsidR="00000000" w:rsidDel="00000000" w:rsidP="00000000" w:rsidRDefault="00000000" w:rsidRPr="00000000" w14:paraId="000002B6">
      <w:pPr>
        <w:numPr>
          <w:ilvl w:val="0"/>
          <w:numId w:val="38"/>
        </w:numPr>
        <w:spacing w:after="0" w:afterAutospacing="0" w:before="240" w:line="259" w:lineRule="auto"/>
        <w:ind w:left="720" w:hanging="360"/>
        <w:jc w:val="both"/>
        <w:rPr/>
      </w:pPr>
      <w:r w:rsidDel="00000000" w:rsidR="00000000" w:rsidRPr="00000000">
        <w:rPr>
          <w:color w:val="188038"/>
          <w:rtl w:val="0"/>
        </w:rPr>
        <w:t xml:space="preserve">fetchKarmielWeatherData</w:t>
      </w:r>
      <w:r w:rsidDel="00000000" w:rsidR="00000000" w:rsidRPr="00000000">
        <w:rPr>
          <w:rtl w:val="0"/>
        </w:rPr>
        <w:t xml:space="preserve">: Gets real-time weather via Open-Meteo (includes multi-depth soil temps)</w:t>
        <w:br w:type="textWrapping"/>
      </w:r>
    </w:p>
    <w:p w:rsidR="00000000" w:rsidDel="00000000" w:rsidP="00000000" w:rsidRDefault="00000000" w:rsidRPr="00000000" w14:paraId="000002B7">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getMoistureStatus</w:t>
      </w:r>
      <w:r w:rsidDel="00000000" w:rsidR="00000000" w:rsidRPr="00000000">
        <w:rPr>
          <w:rtl w:val="0"/>
        </w:rPr>
        <w:t xml:space="preserve">: Converts numeric values to labels like “Very Dry”</w:t>
        <w:br w:type="textWrapping"/>
      </w:r>
    </w:p>
    <w:p w:rsidR="00000000" w:rsidDel="00000000" w:rsidP="00000000" w:rsidRDefault="00000000" w:rsidRPr="00000000" w14:paraId="000002B8">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getAiAdvice</w:t>
      </w:r>
      <w:r w:rsidDel="00000000" w:rsidR="00000000" w:rsidRPr="00000000">
        <w:rPr>
          <w:rtl w:val="0"/>
        </w:rPr>
        <w:t xml:space="preserve">: Builds prompt from data, sends to Gemini, processes result</w:t>
        <w:br w:type="textWrapping"/>
      </w:r>
    </w:p>
    <w:p w:rsidR="00000000" w:rsidDel="00000000" w:rsidP="00000000" w:rsidRDefault="00000000" w:rsidRPr="00000000" w14:paraId="000002B9">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parseStructuredAdvice</w:t>
      </w:r>
      <w:r w:rsidDel="00000000" w:rsidR="00000000" w:rsidRPr="00000000">
        <w:rPr>
          <w:rtl w:val="0"/>
        </w:rPr>
        <w:t xml:space="preserve">: Parses AI response into structured fields</w:t>
        <w:br w:type="textWrapping"/>
      </w:r>
    </w:p>
    <w:p w:rsidR="00000000" w:rsidDel="00000000" w:rsidP="00000000" w:rsidRDefault="00000000" w:rsidRPr="00000000" w14:paraId="000002BA">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formatAdviceText</w:t>
      </w:r>
      <w:r w:rsidDel="00000000" w:rsidR="00000000" w:rsidRPr="00000000">
        <w:rPr>
          <w:rtl w:val="0"/>
        </w:rPr>
        <w:t xml:space="preserve">: Styles the AI advice for HTML view</w:t>
        <w:br w:type="textWrapping"/>
      </w:r>
    </w:p>
    <w:p w:rsidR="00000000" w:rsidDel="00000000" w:rsidP="00000000" w:rsidRDefault="00000000" w:rsidRPr="00000000" w14:paraId="000002BB">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handlePlantSelect</w:t>
      </w:r>
      <w:r w:rsidDel="00000000" w:rsidR="00000000" w:rsidRPr="00000000">
        <w:rPr>
          <w:rtl w:val="0"/>
        </w:rPr>
        <w:t xml:space="preserve">: Updates selected plant</w:t>
        <w:br w:type="textWrapping"/>
      </w:r>
    </w:p>
    <w:p w:rsidR="00000000" w:rsidDel="00000000" w:rsidP="00000000" w:rsidRDefault="00000000" w:rsidRPr="00000000" w14:paraId="000002BC">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getSelectedPlantName</w:t>
      </w:r>
      <w:r w:rsidDel="00000000" w:rsidR="00000000" w:rsidRPr="00000000">
        <w:rPr>
          <w:rtl w:val="0"/>
        </w:rPr>
        <w:t xml:space="preserve">: Returns plant name based on selected language</w:t>
        <w:br w:type="textWrapping"/>
      </w:r>
    </w:p>
    <w:p w:rsidR="00000000" w:rsidDel="00000000" w:rsidP="00000000" w:rsidRDefault="00000000" w:rsidRPr="00000000" w14:paraId="000002BD">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handleGetAdvice</w:t>
      </w:r>
      <w:r w:rsidDel="00000000" w:rsidR="00000000" w:rsidRPr="00000000">
        <w:rPr>
          <w:rtl w:val="0"/>
        </w:rPr>
        <w:t xml:space="preserve">: Triggers AI recommendation function</w:t>
        <w:br w:type="textWrapping"/>
      </w:r>
    </w:p>
    <w:p w:rsidR="00000000" w:rsidDel="00000000" w:rsidP="00000000" w:rsidRDefault="00000000" w:rsidRPr="00000000" w14:paraId="000002BE">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handleBackClick</w:t>
      </w:r>
      <w:r w:rsidDel="00000000" w:rsidR="00000000" w:rsidRPr="00000000">
        <w:rPr>
          <w:rtl w:val="0"/>
        </w:rPr>
        <w:t xml:space="preserve">: Navigates back</w:t>
        <w:br w:type="textWrapping"/>
      </w:r>
    </w:p>
    <w:p w:rsidR="00000000" w:rsidDel="00000000" w:rsidP="00000000" w:rsidRDefault="00000000" w:rsidRPr="00000000" w14:paraId="000002BF">
      <w:pPr>
        <w:numPr>
          <w:ilvl w:val="0"/>
          <w:numId w:val="38"/>
        </w:numPr>
        <w:spacing w:after="0" w:afterAutospacing="0" w:before="0" w:beforeAutospacing="0" w:line="259" w:lineRule="auto"/>
        <w:ind w:left="720" w:hanging="360"/>
        <w:jc w:val="both"/>
        <w:rPr/>
      </w:pPr>
      <w:r w:rsidDel="00000000" w:rsidR="00000000" w:rsidRPr="00000000">
        <w:rPr>
          <w:color w:val="188038"/>
          <w:rtl w:val="0"/>
        </w:rPr>
        <w:t xml:space="preserve">handleRefresh</w:t>
      </w:r>
      <w:r w:rsidDel="00000000" w:rsidR="00000000" w:rsidRPr="00000000">
        <w:rPr>
          <w:rtl w:val="0"/>
        </w:rPr>
        <w:t xml:space="preserve">: Refreshes weather data</w:t>
        <w:br w:type="textWrapping"/>
      </w:r>
    </w:p>
    <w:p w:rsidR="00000000" w:rsidDel="00000000" w:rsidP="00000000" w:rsidRDefault="00000000" w:rsidRPr="00000000" w14:paraId="000002C0">
      <w:pPr>
        <w:numPr>
          <w:ilvl w:val="0"/>
          <w:numId w:val="38"/>
        </w:numPr>
        <w:spacing w:after="240" w:before="0" w:beforeAutospacing="0" w:line="259" w:lineRule="auto"/>
        <w:ind w:left="720" w:hanging="360"/>
        <w:jc w:val="both"/>
        <w:rPr/>
      </w:pPr>
      <w:r w:rsidDel="00000000" w:rsidR="00000000" w:rsidRPr="00000000">
        <w:rPr>
          <w:color w:val="188038"/>
          <w:rtl w:val="0"/>
        </w:rPr>
        <w:t xml:space="preserve">handleLanguageToggle</w:t>
      </w:r>
      <w:r w:rsidDel="00000000" w:rsidR="00000000" w:rsidRPr="00000000">
        <w:rPr>
          <w:rtl w:val="0"/>
        </w:rPr>
        <w:t xml:space="preserve">: Switches language and clears old advice</w:t>
        <w:br w:type="textWrapping"/>
      </w:r>
    </w:p>
    <w:p w:rsidR="00000000" w:rsidDel="00000000" w:rsidP="00000000" w:rsidRDefault="00000000" w:rsidRPr="00000000" w14:paraId="000002C1">
      <w:pPr>
        <w:spacing w:line="259"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2">
      <w:pPr>
        <w:pStyle w:val="Heading3"/>
        <w:keepNext w:val="0"/>
        <w:keepLines w:val="0"/>
        <w:spacing w:before="280" w:line="259" w:lineRule="auto"/>
        <w:jc w:val="both"/>
        <w:rPr>
          <w:b w:val="1"/>
          <w:color w:val="000000"/>
          <w:sz w:val="22"/>
          <w:szCs w:val="22"/>
        </w:rPr>
      </w:pPr>
      <w:bookmarkStart w:colFirst="0" w:colLast="0" w:name="_epp335t5cese" w:id="24"/>
      <w:bookmarkEnd w:id="24"/>
      <w:r w:rsidDel="00000000" w:rsidR="00000000" w:rsidRPr="00000000">
        <w:rPr>
          <w:b w:val="1"/>
          <w:color w:val="000000"/>
          <w:sz w:val="22"/>
          <w:szCs w:val="22"/>
          <w:rtl w:val="0"/>
        </w:rPr>
        <w:t xml:space="preserve">📄 File: SensorAnalytics.jsx</w:t>
      </w:r>
    </w:p>
    <w:p w:rsidR="00000000" w:rsidDel="00000000" w:rsidP="00000000" w:rsidRDefault="00000000" w:rsidRPr="00000000" w14:paraId="000002C3">
      <w:pPr>
        <w:spacing w:after="240" w:before="240" w:line="259" w:lineRule="auto"/>
        <w:jc w:val="both"/>
        <w:rPr/>
      </w:pPr>
      <w:r w:rsidDel="00000000" w:rsidR="00000000" w:rsidRPr="00000000">
        <w:rPr>
          <w:rtl w:val="0"/>
        </w:rPr>
        <w:t xml:space="preserve">🧩 Short Description:</w:t>
        <w:br w:type="textWrapping"/>
        <w:t xml:space="preserve"> React component that displays graphs and smart stats of environmental sensor data on a farm.</w:t>
        <w:br w:type="textWrapping"/>
        <w:t xml:space="preserve"> Covers temperature, light, humidity, pressure, and soil moisture.</w:t>
        <w:br w:type="textWrapping"/>
        <w:t xml:space="preserve"> Pulls data from Firebase Firestore, computes trends, and shows them in dynamic graphs.</w:t>
        <w:br w:type="textWrapping"/>
        <w:t xml:space="preserve"> Includes custom time ranges, sensor toggles, and CSV export.</w:t>
      </w:r>
    </w:p>
    <w:p w:rsidR="00000000" w:rsidDel="00000000" w:rsidP="00000000" w:rsidRDefault="00000000" w:rsidRPr="00000000" w14:paraId="000002C4">
      <w:pPr>
        <w:spacing w:after="240" w:before="240" w:line="259" w:lineRule="auto"/>
        <w:jc w:val="both"/>
        <w:rPr/>
      </w:pPr>
      <w:r w:rsidDel="00000000" w:rsidR="00000000" w:rsidRPr="00000000">
        <w:rPr>
          <w:rtl w:val="0"/>
        </w:rPr>
        <w:t xml:space="preserve">🧱 Key Objects:</w:t>
      </w:r>
    </w:p>
    <w:p w:rsidR="00000000" w:rsidDel="00000000" w:rsidP="00000000" w:rsidRDefault="00000000" w:rsidRPr="00000000" w14:paraId="000002C5">
      <w:pPr>
        <w:numPr>
          <w:ilvl w:val="0"/>
          <w:numId w:val="1"/>
        </w:numPr>
        <w:spacing w:after="0" w:afterAutospacing="0" w:before="240" w:line="259" w:lineRule="auto"/>
        <w:ind w:left="720" w:hanging="360"/>
        <w:jc w:val="both"/>
        <w:rPr/>
      </w:pPr>
      <w:r w:rsidDel="00000000" w:rsidR="00000000" w:rsidRPr="00000000">
        <w:rPr>
          <w:color w:val="188038"/>
          <w:rtl w:val="0"/>
        </w:rPr>
        <w:t xml:space="preserve">useState</w:t>
      </w:r>
      <w:r w:rsidDel="00000000" w:rsidR="00000000" w:rsidRPr="00000000">
        <w:rPr>
          <w:rtl w:val="0"/>
        </w:rPr>
        <w:t xml:space="preserve">, </w:t>
      </w:r>
      <w:r w:rsidDel="00000000" w:rsidR="00000000" w:rsidRPr="00000000">
        <w:rPr>
          <w:color w:val="188038"/>
          <w:rtl w:val="0"/>
        </w:rPr>
        <w:t xml:space="preserve">useEffect</w:t>
      </w:r>
      <w:r w:rsidDel="00000000" w:rsidR="00000000" w:rsidRPr="00000000">
        <w:rPr>
          <w:rtl w:val="0"/>
        </w:rPr>
        <w:t xml:space="preserve">: Component state and initial load</w:t>
        <w:br w:type="textWrapping"/>
      </w:r>
    </w:p>
    <w:p w:rsidR="00000000" w:rsidDel="00000000" w:rsidP="00000000" w:rsidRDefault="00000000" w:rsidRPr="00000000" w14:paraId="000002C6">
      <w:pPr>
        <w:numPr>
          <w:ilvl w:val="0"/>
          <w:numId w:val="1"/>
        </w:numPr>
        <w:spacing w:after="0" w:afterAutospacing="0" w:before="0" w:beforeAutospacing="0" w:line="259" w:lineRule="auto"/>
        <w:ind w:left="720" w:hanging="360"/>
        <w:jc w:val="both"/>
        <w:rPr/>
      </w:pPr>
      <w:r w:rsidDel="00000000" w:rsidR="00000000" w:rsidRPr="00000000">
        <w:rPr>
          <w:color w:val="188038"/>
          <w:rtl w:val="0"/>
        </w:rPr>
        <w:t xml:space="preserve">useNavigate</w:t>
      </w:r>
      <w:r w:rsidDel="00000000" w:rsidR="00000000" w:rsidRPr="00000000">
        <w:rPr>
          <w:rtl w:val="0"/>
        </w:rPr>
        <w:t xml:space="preserve">: Navigation control</w:t>
        <w:br w:type="textWrapping"/>
      </w:r>
    </w:p>
    <w:p w:rsidR="00000000" w:rsidDel="00000000" w:rsidP="00000000" w:rsidRDefault="00000000" w:rsidRPr="00000000" w14:paraId="000002C7">
      <w:pPr>
        <w:numPr>
          <w:ilvl w:val="0"/>
          <w:numId w:val="1"/>
        </w:numPr>
        <w:spacing w:after="0" w:afterAutospacing="0" w:before="0" w:beforeAutospacing="0" w:line="259" w:lineRule="auto"/>
        <w:ind w:left="720" w:hanging="360"/>
        <w:jc w:val="both"/>
        <w:rPr/>
      </w:pPr>
      <w:r w:rsidDel="00000000" w:rsidR="00000000" w:rsidRPr="00000000">
        <w:rPr>
          <w:rtl w:val="0"/>
        </w:rPr>
        <w:t xml:space="preserve">Firebase Firestore functions: </w:t>
      </w:r>
      <w:r w:rsidDel="00000000" w:rsidR="00000000" w:rsidRPr="00000000">
        <w:rPr>
          <w:color w:val="188038"/>
          <w:rtl w:val="0"/>
        </w:rPr>
        <w:t xml:space="preserve">collection</w:t>
      </w:r>
      <w:r w:rsidDel="00000000" w:rsidR="00000000" w:rsidRPr="00000000">
        <w:rPr>
          <w:rtl w:val="0"/>
        </w:rPr>
        <w:t xml:space="preserve">, </w:t>
      </w:r>
      <w:r w:rsidDel="00000000" w:rsidR="00000000" w:rsidRPr="00000000">
        <w:rPr>
          <w:color w:val="188038"/>
          <w:rtl w:val="0"/>
        </w:rPr>
        <w:t xml:space="preserve">getDocs</w:t>
      </w:r>
      <w:r w:rsidDel="00000000" w:rsidR="00000000" w:rsidRPr="00000000">
        <w:rPr>
          <w:rtl w:val="0"/>
        </w:rPr>
        <w:t xml:space="preserve">, etc.</w:t>
        <w:br w:type="textWrapping"/>
      </w:r>
    </w:p>
    <w:p w:rsidR="00000000" w:rsidDel="00000000" w:rsidP="00000000" w:rsidRDefault="00000000" w:rsidRPr="00000000" w14:paraId="000002C8">
      <w:pPr>
        <w:numPr>
          <w:ilvl w:val="0"/>
          <w:numId w:val="1"/>
        </w:numPr>
        <w:spacing w:after="0" w:afterAutospacing="0" w:before="0" w:beforeAutospacing="0" w:line="259" w:lineRule="auto"/>
        <w:ind w:left="720" w:hanging="360"/>
        <w:jc w:val="both"/>
        <w:rPr/>
      </w:pPr>
      <w:r w:rsidDel="00000000" w:rsidR="00000000" w:rsidRPr="00000000">
        <w:rPr>
          <w:color w:val="188038"/>
          <w:rtl w:val="0"/>
        </w:rPr>
        <w:t xml:space="preserve">combinedData</w:t>
      </w:r>
      <w:r w:rsidDel="00000000" w:rsidR="00000000" w:rsidRPr="00000000">
        <w:rPr>
          <w:rtl w:val="0"/>
        </w:rPr>
        <w:t xml:space="preserve">, </w:t>
      </w:r>
      <w:r w:rsidDel="00000000" w:rsidR="00000000" w:rsidRPr="00000000">
        <w:rPr>
          <w:color w:val="188038"/>
          <w:rtl w:val="0"/>
        </w:rPr>
        <w:t xml:space="preserve">temperatureData</w:t>
      </w:r>
      <w:r w:rsidDel="00000000" w:rsidR="00000000" w:rsidRPr="00000000">
        <w:rPr>
          <w:rtl w:val="0"/>
        </w:rPr>
        <w:t xml:space="preserve">, </w:t>
      </w:r>
      <w:r w:rsidDel="00000000" w:rsidR="00000000" w:rsidRPr="00000000">
        <w:rPr>
          <w:color w:val="188038"/>
          <w:rtl w:val="0"/>
        </w:rPr>
        <w:t xml:space="preserve">lightData</w:t>
      </w:r>
      <w:r w:rsidDel="00000000" w:rsidR="00000000" w:rsidRPr="00000000">
        <w:rPr>
          <w:rtl w:val="0"/>
        </w:rPr>
        <w:t xml:space="preserve">, </w:t>
      </w:r>
      <w:r w:rsidDel="00000000" w:rsidR="00000000" w:rsidRPr="00000000">
        <w:rPr>
          <w:color w:val="188038"/>
          <w:rtl w:val="0"/>
        </w:rPr>
        <w:t xml:space="preserve">soilData</w:t>
      </w:r>
      <w:r w:rsidDel="00000000" w:rsidR="00000000" w:rsidRPr="00000000">
        <w:rPr>
          <w:rtl w:val="0"/>
        </w:rPr>
        <w:t xml:space="preserve">, </w:t>
      </w:r>
      <w:r w:rsidDel="00000000" w:rsidR="00000000" w:rsidRPr="00000000">
        <w:rPr>
          <w:color w:val="188038"/>
          <w:rtl w:val="0"/>
        </w:rPr>
        <w:t xml:space="preserve">humidityData</w:t>
      </w:r>
      <w:r w:rsidDel="00000000" w:rsidR="00000000" w:rsidRPr="00000000">
        <w:rPr>
          <w:rtl w:val="0"/>
        </w:rPr>
        <w:t xml:space="preserve">, </w:t>
      </w:r>
      <w:r w:rsidDel="00000000" w:rsidR="00000000" w:rsidRPr="00000000">
        <w:rPr>
          <w:color w:val="188038"/>
          <w:rtl w:val="0"/>
        </w:rPr>
        <w:t xml:space="preserve">pressureData</w:t>
      </w:r>
      <w:r w:rsidDel="00000000" w:rsidR="00000000" w:rsidRPr="00000000">
        <w:rPr>
          <w:rtl w:val="0"/>
        </w:rPr>
        <w:t xml:space="preserve">: Data arrays per sensor</w:t>
        <w:br w:type="textWrapping"/>
      </w:r>
    </w:p>
    <w:p w:rsidR="00000000" w:rsidDel="00000000" w:rsidP="00000000" w:rsidRDefault="00000000" w:rsidRPr="00000000" w14:paraId="000002C9">
      <w:pPr>
        <w:numPr>
          <w:ilvl w:val="0"/>
          <w:numId w:val="1"/>
        </w:numPr>
        <w:spacing w:after="0" w:afterAutospacing="0" w:before="0" w:beforeAutospacing="0" w:line="259" w:lineRule="auto"/>
        <w:ind w:left="720" w:hanging="360"/>
        <w:jc w:val="both"/>
        <w:rPr/>
      </w:pPr>
      <w:r w:rsidDel="00000000" w:rsidR="00000000" w:rsidRPr="00000000">
        <w:rPr>
          <w:color w:val="188038"/>
          <w:rtl w:val="0"/>
        </w:rPr>
        <w:t xml:space="preserve">stats</w:t>
      </w:r>
      <w:r w:rsidDel="00000000" w:rsidR="00000000" w:rsidRPr="00000000">
        <w:rPr>
          <w:rtl w:val="0"/>
        </w:rPr>
        <w:t xml:space="preserve">: Holds stats like current, average, min/max, and trend</w:t>
        <w:br w:type="textWrapping"/>
      </w:r>
    </w:p>
    <w:p w:rsidR="00000000" w:rsidDel="00000000" w:rsidP="00000000" w:rsidRDefault="00000000" w:rsidRPr="00000000" w14:paraId="000002CA">
      <w:pPr>
        <w:numPr>
          <w:ilvl w:val="0"/>
          <w:numId w:val="1"/>
        </w:numPr>
        <w:spacing w:after="0" w:afterAutospacing="0" w:before="0" w:beforeAutospacing="0" w:line="259" w:lineRule="auto"/>
        <w:ind w:left="720" w:hanging="360"/>
        <w:jc w:val="both"/>
        <w:rPr/>
      </w:pPr>
      <w:r w:rsidDel="00000000" w:rsidR="00000000" w:rsidRPr="00000000">
        <w:rPr>
          <w:color w:val="188038"/>
          <w:rtl w:val="0"/>
        </w:rPr>
        <w:t xml:space="preserve">customDateRange</w:t>
      </w:r>
      <w:r w:rsidDel="00000000" w:rsidR="00000000" w:rsidRPr="00000000">
        <w:rPr>
          <w:rtl w:val="0"/>
        </w:rPr>
        <w:t xml:space="preserve">, </w:t>
      </w:r>
      <w:r w:rsidDel="00000000" w:rsidR="00000000" w:rsidRPr="00000000">
        <w:rPr>
          <w:color w:val="188038"/>
          <w:rtl w:val="0"/>
        </w:rPr>
        <w:t xml:space="preserve">selectedSensors</w:t>
      </w:r>
      <w:r w:rsidDel="00000000" w:rsidR="00000000" w:rsidRPr="00000000">
        <w:rPr>
          <w:rtl w:val="0"/>
        </w:rPr>
        <w:t xml:space="preserve">: For filters and display</w:t>
        <w:br w:type="textWrapping"/>
      </w:r>
    </w:p>
    <w:p w:rsidR="00000000" w:rsidDel="00000000" w:rsidP="00000000" w:rsidRDefault="00000000" w:rsidRPr="00000000" w14:paraId="000002CB">
      <w:pPr>
        <w:numPr>
          <w:ilvl w:val="0"/>
          <w:numId w:val="1"/>
        </w:numPr>
        <w:spacing w:after="240" w:before="0" w:beforeAutospacing="0" w:line="259" w:lineRule="auto"/>
        <w:ind w:left="720" w:hanging="360"/>
        <w:jc w:val="both"/>
        <w:rPr/>
      </w:pPr>
      <w:r w:rsidDel="00000000" w:rsidR="00000000" w:rsidRPr="00000000">
        <w:rPr>
          <w:rtl w:val="0"/>
        </w:rPr>
        <w:t xml:space="preserve">Recharts (</w:t>
      </w:r>
      <w:r w:rsidDel="00000000" w:rsidR="00000000" w:rsidRPr="00000000">
        <w:rPr>
          <w:color w:val="188038"/>
          <w:rtl w:val="0"/>
        </w:rPr>
        <w:t xml:space="preserve">LineChart</w:t>
      </w:r>
      <w:r w:rsidDel="00000000" w:rsidR="00000000" w:rsidRPr="00000000">
        <w:rPr>
          <w:rtl w:val="0"/>
        </w:rPr>
        <w:t xml:space="preserve">, </w:t>
      </w:r>
      <w:r w:rsidDel="00000000" w:rsidR="00000000" w:rsidRPr="00000000">
        <w:rPr>
          <w:color w:val="188038"/>
          <w:rtl w:val="0"/>
        </w:rPr>
        <w:t xml:space="preserve">Line</w:t>
      </w:r>
      <w:r w:rsidDel="00000000" w:rsidR="00000000" w:rsidRPr="00000000">
        <w:rPr>
          <w:rtl w:val="0"/>
        </w:rPr>
        <w:t xml:space="preserve">, etc.): For graph display</w:t>
        <w:br w:type="textWrapping"/>
      </w:r>
    </w:p>
    <w:p w:rsidR="00000000" w:rsidDel="00000000" w:rsidP="00000000" w:rsidRDefault="00000000" w:rsidRPr="00000000" w14:paraId="000002CC">
      <w:pPr>
        <w:spacing w:after="240" w:before="240" w:line="259" w:lineRule="auto"/>
        <w:jc w:val="both"/>
        <w:rPr/>
      </w:pPr>
      <w:r w:rsidDel="00000000" w:rsidR="00000000" w:rsidRPr="00000000">
        <w:rPr>
          <w:rtl w:val="0"/>
        </w:rPr>
        <w:t xml:space="preserve">⚙️ Functions:</w:t>
      </w:r>
    </w:p>
    <w:p w:rsidR="00000000" w:rsidDel="00000000" w:rsidP="00000000" w:rsidRDefault="00000000" w:rsidRPr="00000000" w14:paraId="000002CD">
      <w:pPr>
        <w:numPr>
          <w:ilvl w:val="0"/>
          <w:numId w:val="11"/>
        </w:numPr>
        <w:spacing w:after="0" w:afterAutospacing="0" w:before="240" w:line="259" w:lineRule="auto"/>
        <w:ind w:left="720" w:hanging="360"/>
        <w:jc w:val="both"/>
        <w:rPr/>
      </w:pPr>
      <w:r w:rsidDel="00000000" w:rsidR="00000000" w:rsidRPr="00000000">
        <w:rPr>
          <w:color w:val="188038"/>
          <w:rtl w:val="0"/>
        </w:rPr>
        <w:t xml:space="preserve">fetchSensorData</w:t>
      </w:r>
      <w:r w:rsidDel="00000000" w:rsidR="00000000" w:rsidRPr="00000000">
        <w:rPr>
          <w:rtl w:val="0"/>
        </w:rPr>
        <w:t xml:space="preserve">: Gets data for selected time, calculates stats, updates UI</w:t>
        <w:br w:type="textWrapping"/>
      </w:r>
    </w:p>
    <w:p w:rsidR="00000000" w:rsidDel="00000000" w:rsidP="00000000" w:rsidRDefault="00000000" w:rsidRPr="00000000" w14:paraId="000002CE">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processCombinedData</w:t>
      </w:r>
      <w:r w:rsidDel="00000000" w:rsidR="00000000" w:rsidRPr="00000000">
        <w:rPr>
          <w:rtl w:val="0"/>
        </w:rPr>
        <w:t xml:space="preserve">: Merges sensor timelines for unified display</w:t>
        <w:br w:type="textWrapping"/>
      </w:r>
    </w:p>
    <w:p w:rsidR="00000000" w:rsidDel="00000000" w:rsidP="00000000" w:rsidRDefault="00000000" w:rsidRPr="00000000" w14:paraId="000002CF">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calculateTrend</w:t>
      </w:r>
      <w:r w:rsidDel="00000000" w:rsidR="00000000" w:rsidRPr="00000000">
        <w:rPr>
          <w:rtl w:val="0"/>
        </w:rPr>
        <w:t xml:space="preserve">: Uses linear regression to determine trend (up/down/stable)</w:t>
        <w:br w:type="textWrapping"/>
      </w:r>
    </w:p>
    <w:p w:rsidR="00000000" w:rsidDel="00000000" w:rsidP="00000000" w:rsidRDefault="00000000" w:rsidRPr="00000000" w14:paraId="000002D0">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handleBackClick</w:t>
      </w:r>
      <w:r w:rsidDel="00000000" w:rsidR="00000000" w:rsidRPr="00000000">
        <w:rPr>
          <w:rtl w:val="0"/>
        </w:rPr>
        <w:t xml:space="preserve">: Navigates back</w:t>
        <w:br w:type="textWrapping"/>
      </w:r>
    </w:p>
    <w:p w:rsidR="00000000" w:rsidDel="00000000" w:rsidP="00000000" w:rsidRDefault="00000000" w:rsidRPr="00000000" w14:paraId="000002D1">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handleRefresh</w:t>
      </w:r>
      <w:r w:rsidDel="00000000" w:rsidR="00000000" w:rsidRPr="00000000">
        <w:rPr>
          <w:rtl w:val="0"/>
        </w:rPr>
        <w:t xml:space="preserve">: Reloads sensor data</w:t>
        <w:br w:type="textWrapping"/>
      </w:r>
    </w:p>
    <w:p w:rsidR="00000000" w:rsidDel="00000000" w:rsidP="00000000" w:rsidRDefault="00000000" w:rsidRPr="00000000" w14:paraId="000002D2">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handleTimeRangeChange</w:t>
      </w:r>
      <w:r w:rsidDel="00000000" w:rsidR="00000000" w:rsidRPr="00000000">
        <w:rPr>
          <w:rtl w:val="0"/>
        </w:rPr>
        <w:t xml:space="preserve">: Updates time window and refetches</w:t>
        <w:br w:type="textWrapping"/>
      </w:r>
    </w:p>
    <w:p w:rsidR="00000000" w:rsidDel="00000000" w:rsidP="00000000" w:rsidRDefault="00000000" w:rsidRPr="00000000" w14:paraId="000002D3">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handleSensorToggle</w:t>
      </w:r>
      <w:r w:rsidDel="00000000" w:rsidR="00000000" w:rsidRPr="00000000">
        <w:rPr>
          <w:rtl w:val="0"/>
        </w:rPr>
        <w:t xml:space="preserve">: Shows/hides selected sensors</w:t>
        <w:br w:type="textWrapping"/>
      </w:r>
    </w:p>
    <w:p w:rsidR="00000000" w:rsidDel="00000000" w:rsidP="00000000" w:rsidRDefault="00000000" w:rsidRPr="00000000" w14:paraId="000002D4">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handleCustomDateSubmit</w:t>
      </w:r>
      <w:r w:rsidDel="00000000" w:rsidR="00000000" w:rsidRPr="00000000">
        <w:rPr>
          <w:rtl w:val="0"/>
        </w:rPr>
        <w:t xml:space="preserve">: Loads data for custom range</w:t>
        <w:br w:type="textWrapping"/>
      </w:r>
    </w:p>
    <w:p w:rsidR="00000000" w:rsidDel="00000000" w:rsidP="00000000" w:rsidRDefault="00000000" w:rsidRPr="00000000" w14:paraId="000002D5">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exportData</w:t>
      </w:r>
      <w:r w:rsidDel="00000000" w:rsidR="00000000" w:rsidRPr="00000000">
        <w:rPr>
          <w:rtl w:val="0"/>
        </w:rPr>
        <w:t xml:space="preserve">: Converts data to CSV for download</w:t>
        <w:br w:type="textWrapping"/>
      </w:r>
    </w:p>
    <w:p w:rsidR="00000000" w:rsidDel="00000000" w:rsidP="00000000" w:rsidRDefault="00000000" w:rsidRPr="00000000" w14:paraId="000002D6">
      <w:pPr>
        <w:numPr>
          <w:ilvl w:val="0"/>
          <w:numId w:val="11"/>
        </w:numPr>
        <w:spacing w:after="0" w:afterAutospacing="0" w:before="0" w:beforeAutospacing="0" w:line="259" w:lineRule="auto"/>
        <w:ind w:left="720" w:hanging="360"/>
        <w:jc w:val="both"/>
        <w:rPr/>
      </w:pPr>
      <w:r w:rsidDel="00000000" w:rsidR="00000000" w:rsidRPr="00000000">
        <w:rPr>
          <w:color w:val="188038"/>
          <w:rtl w:val="0"/>
        </w:rPr>
        <w:t xml:space="preserve">getTrendColor</w:t>
      </w:r>
      <w:r w:rsidDel="00000000" w:rsidR="00000000" w:rsidRPr="00000000">
        <w:rPr>
          <w:rtl w:val="0"/>
        </w:rPr>
        <w:t xml:space="preserve">, </w:t>
      </w:r>
      <w:r w:rsidDel="00000000" w:rsidR="00000000" w:rsidRPr="00000000">
        <w:rPr>
          <w:color w:val="188038"/>
          <w:rtl w:val="0"/>
        </w:rPr>
        <w:t xml:space="preserve">getTrendIcon</w:t>
      </w:r>
      <w:r w:rsidDel="00000000" w:rsidR="00000000" w:rsidRPr="00000000">
        <w:rPr>
          <w:rtl w:val="0"/>
        </w:rPr>
        <w:t xml:space="preserve">, </w:t>
      </w:r>
      <w:r w:rsidDel="00000000" w:rsidR="00000000" w:rsidRPr="00000000">
        <w:rPr>
          <w:color w:val="188038"/>
          <w:rtl w:val="0"/>
        </w:rPr>
        <w:t xml:space="preserve">getSensorColor</w:t>
      </w:r>
      <w:r w:rsidDel="00000000" w:rsidR="00000000" w:rsidRPr="00000000">
        <w:rPr>
          <w:rtl w:val="0"/>
        </w:rPr>
        <w:t xml:space="preserve">, </w:t>
      </w:r>
      <w:r w:rsidDel="00000000" w:rsidR="00000000" w:rsidRPr="00000000">
        <w:rPr>
          <w:color w:val="188038"/>
          <w:rtl w:val="0"/>
        </w:rPr>
        <w:t xml:space="preserve">getSensorUnit</w:t>
      </w:r>
      <w:r w:rsidDel="00000000" w:rsidR="00000000" w:rsidRPr="00000000">
        <w:rPr>
          <w:rtl w:val="0"/>
        </w:rPr>
        <w:t xml:space="preserve">, </w:t>
      </w:r>
      <w:r w:rsidDel="00000000" w:rsidR="00000000" w:rsidRPr="00000000">
        <w:rPr>
          <w:color w:val="188038"/>
          <w:rtl w:val="0"/>
        </w:rPr>
        <w:t xml:space="preserve">getSensorLabel</w:t>
      </w:r>
      <w:r w:rsidDel="00000000" w:rsidR="00000000" w:rsidRPr="00000000">
        <w:rPr>
          <w:rtl w:val="0"/>
        </w:rPr>
        <w:t xml:space="preserve">: Helpers for UI styling</w:t>
        <w:br w:type="textWrapping"/>
      </w:r>
    </w:p>
    <w:p w:rsidR="00000000" w:rsidDel="00000000" w:rsidP="00000000" w:rsidRDefault="00000000" w:rsidRPr="00000000" w14:paraId="000002D7">
      <w:pPr>
        <w:numPr>
          <w:ilvl w:val="0"/>
          <w:numId w:val="11"/>
        </w:numPr>
        <w:spacing w:after="240" w:before="0" w:beforeAutospacing="0" w:line="259" w:lineRule="auto"/>
        <w:ind w:left="720" w:hanging="360"/>
        <w:jc w:val="both"/>
        <w:rPr/>
      </w:pPr>
      <w:r w:rsidDel="00000000" w:rsidR="00000000" w:rsidRPr="00000000">
        <w:rPr>
          <w:color w:val="188038"/>
          <w:rtl w:val="0"/>
        </w:rPr>
        <w:t xml:space="preserve">CustomTooltip</w:t>
      </w:r>
      <w:r w:rsidDel="00000000" w:rsidR="00000000" w:rsidRPr="00000000">
        <w:rPr>
          <w:rtl w:val="0"/>
        </w:rPr>
        <w:t xml:space="preserve">: Shows detailed sensor info on graph hover</w:t>
        <w:br w:type="textWrapping"/>
      </w:r>
    </w:p>
    <w:p w:rsidR="00000000" w:rsidDel="00000000" w:rsidP="00000000" w:rsidRDefault="00000000" w:rsidRPr="00000000" w14:paraId="000002D8">
      <w:pPr>
        <w:spacing w:line="259"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3"/>
        <w:keepNext w:val="0"/>
        <w:keepLines w:val="0"/>
        <w:spacing w:before="280" w:line="259" w:lineRule="auto"/>
        <w:jc w:val="both"/>
        <w:rPr>
          <w:b w:val="1"/>
          <w:color w:val="000000"/>
          <w:sz w:val="22"/>
          <w:szCs w:val="22"/>
        </w:rPr>
      </w:pPr>
      <w:bookmarkStart w:colFirst="0" w:colLast="0" w:name="_cmh390b5ibid" w:id="25"/>
      <w:bookmarkEnd w:id="25"/>
      <w:r w:rsidDel="00000000" w:rsidR="00000000" w:rsidRPr="00000000">
        <w:rPr>
          <w:b w:val="1"/>
          <w:color w:val="000000"/>
          <w:sz w:val="22"/>
          <w:szCs w:val="22"/>
          <w:rtl w:val="0"/>
        </w:rPr>
        <w:t xml:space="preserve">📄 File: SensorsPage.jsx</w:t>
      </w:r>
    </w:p>
    <w:p w:rsidR="00000000" w:rsidDel="00000000" w:rsidP="00000000" w:rsidRDefault="00000000" w:rsidRPr="00000000" w14:paraId="000002DA">
      <w:pPr>
        <w:spacing w:after="240" w:before="240" w:line="259" w:lineRule="auto"/>
        <w:jc w:val="both"/>
        <w:rPr/>
      </w:pPr>
      <w:r w:rsidDel="00000000" w:rsidR="00000000" w:rsidRPr="00000000">
        <w:rPr>
          <w:rtl w:val="0"/>
        </w:rPr>
        <w:t xml:space="preserve">🧩 Short Description:</w:t>
        <w:br w:type="textWrapping"/>
        <w:t xml:space="preserve"> React component showing a real-time sensor dashboard.</w:t>
        <w:br w:type="textWrapping"/>
        <w:t xml:space="preserve"> Fetches live data from Firebase Firestore: temperature, light, soil/air humidity, and pressure.</w:t>
        <w:br w:type="textWrapping"/>
        <w:t xml:space="preserve"> Includes status indicators (normal, warning, critical) and smart alerts.</w:t>
        <w:br w:type="textWrapping"/>
        <w:t xml:space="preserve"> Supports manual refresh and role-based access.</w:t>
      </w:r>
    </w:p>
    <w:p w:rsidR="00000000" w:rsidDel="00000000" w:rsidP="00000000" w:rsidRDefault="00000000" w:rsidRPr="00000000" w14:paraId="000002DB">
      <w:pPr>
        <w:spacing w:after="240" w:before="240" w:line="259" w:lineRule="auto"/>
        <w:jc w:val="both"/>
        <w:rPr/>
      </w:pPr>
      <w:r w:rsidDel="00000000" w:rsidR="00000000" w:rsidRPr="00000000">
        <w:rPr>
          <w:rtl w:val="0"/>
        </w:rPr>
        <w:t xml:space="preserve">🧱 Key Objects:</w:t>
      </w:r>
    </w:p>
    <w:p w:rsidR="00000000" w:rsidDel="00000000" w:rsidP="00000000" w:rsidRDefault="00000000" w:rsidRPr="00000000" w14:paraId="000002DC">
      <w:pPr>
        <w:numPr>
          <w:ilvl w:val="0"/>
          <w:numId w:val="34"/>
        </w:numPr>
        <w:spacing w:after="0" w:afterAutospacing="0" w:before="240" w:line="259" w:lineRule="auto"/>
        <w:ind w:left="720" w:hanging="360"/>
        <w:jc w:val="both"/>
        <w:rPr/>
      </w:pPr>
      <w:r w:rsidDel="00000000" w:rsidR="00000000" w:rsidRPr="00000000">
        <w:rPr>
          <w:color w:val="188038"/>
          <w:rtl w:val="0"/>
        </w:rPr>
        <w:t xml:space="preserve">useState</w:t>
      </w:r>
      <w:r w:rsidDel="00000000" w:rsidR="00000000" w:rsidRPr="00000000">
        <w:rPr>
          <w:rtl w:val="0"/>
        </w:rPr>
        <w:t xml:space="preserve">, </w:t>
      </w:r>
      <w:r w:rsidDel="00000000" w:rsidR="00000000" w:rsidRPr="00000000">
        <w:rPr>
          <w:color w:val="188038"/>
          <w:rtl w:val="0"/>
        </w:rPr>
        <w:t xml:space="preserve">useEffect</w:t>
      </w:r>
      <w:r w:rsidDel="00000000" w:rsidR="00000000" w:rsidRPr="00000000">
        <w:rPr>
          <w:rtl w:val="0"/>
        </w:rPr>
        <w:t xml:space="preserve">: State for loading, user, sensors, alerts</w:t>
        <w:br w:type="textWrapping"/>
      </w:r>
    </w:p>
    <w:p w:rsidR="00000000" w:rsidDel="00000000" w:rsidP="00000000" w:rsidRDefault="00000000" w:rsidRPr="00000000" w14:paraId="000002DD">
      <w:pPr>
        <w:numPr>
          <w:ilvl w:val="0"/>
          <w:numId w:val="34"/>
        </w:numPr>
        <w:spacing w:after="0" w:afterAutospacing="0" w:before="0" w:beforeAutospacing="0" w:line="259" w:lineRule="auto"/>
        <w:ind w:left="720" w:hanging="360"/>
        <w:jc w:val="both"/>
        <w:rPr/>
      </w:pPr>
      <w:r w:rsidDel="00000000" w:rsidR="00000000" w:rsidRPr="00000000">
        <w:rPr>
          <w:rtl w:val="0"/>
        </w:rPr>
        <w:t xml:space="preserve">Firebase Firestore methods: </w:t>
      </w:r>
      <w:r w:rsidDel="00000000" w:rsidR="00000000" w:rsidRPr="00000000">
        <w:rPr>
          <w:color w:val="188038"/>
          <w:rtl w:val="0"/>
        </w:rPr>
        <w:t xml:space="preserve">collection</w:t>
      </w:r>
      <w:r w:rsidDel="00000000" w:rsidR="00000000" w:rsidRPr="00000000">
        <w:rPr>
          <w:rtl w:val="0"/>
        </w:rPr>
        <w:t xml:space="preserve">, </w:t>
      </w:r>
      <w:r w:rsidDel="00000000" w:rsidR="00000000" w:rsidRPr="00000000">
        <w:rPr>
          <w:color w:val="188038"/>
          <w:rtl w:val="0"/>
        </w:rPr>
        <w:t xml:space="preserve">query</w:t>
      </w:r>
      <w:r w:rsidDel="00000000" w:rsidR="00000000" w:rsidRPr="00000000">
        <w:rPr>
          <w:rtl w:val="0"/>
        </w:rPr>
        <w:t xml:space="preserve">, </w:t>
      </w:r>
      <w:r w:rsidDel="00000000" w:rsidR="00000000" w:rsidRPr="00000000">
        <w:rPr>
          <w:color w:val="188038"/>
          <w:rtl w:val="0"/>
        </w:rPr>
        <w:t xml:space="preserve">where</w:t>
      </w:r>
      <w:r w:rsidDel="00000000" w:rsidR="00000000" w:rsidRPr="00000000">
        <w:rPr>
          <w:rtl w:val="0"/>
        </w:rPr>
        <w:t xml:space="preserve">, etc.</w:t>
        <w:br w:type="textWrapping"/>
      </w:r>
    </w:p>
    <w:p w:rsidR="00000000" w:rsidDel="00000000" w:rsidP="00000000" w:rsidRDefault="00000000" w:rsidRPr="00000000" w14:paraId="000002DE">
      <w:pPr>
        <w:numPr>
          <w:ilvl w:val="0"/>
          <w:numId w:val="34"/>
        </w:numPr>
        <w:spacing w:after="0" w:afterAutospacing="0" w:before="0" w:beforeAutospacing="0" w:line="259" w:lineRule="auto"/>
        <w:ind w:left="720" w:hanging="360"/>
        <w:jc w:val="both"/>
        <w:rPr/>
      </w:pPr>
      <w:r w:rsidDel="00000000" w:rsidR="00000000" w:rsidRPr="00000000">
        <w:rPr>
          <w:color w:val="188038"/>
          <w:rtl w:val="0"/>
        </w:rPr>
        <w:t xml:space="preserve">sensors</w:t>
      </w:r>
      <w:r w:rsidDel="00000000" w:rsidR="00000000" w:rsidRPr="00000000">
        <w:rPr>
          <w:rtl w:val="0"/>
        </w:rPr>
        <w:t xml:space="preserve">: Object with sensor value, unit, status, update time</w:t>
        <w:br w:type="textWrapping"/>
      </w:r>
    </w:p>
    <w:p w:rsidR="00000000" w:rsidDel="00000000" w:rsidP="00000000" w:rsidRDefault="00000000" w:rsidRPr="00000000" w14:paraId="000002DF">
      <w:pPr>
        <w:numPr>
          <w:ilvl w:val="0"/>
          <w:numId w:val="34"/>
        </w:numPr>
        <w:spacing w:after="0" w:afterAutospacing="0" w:before="0" w:beforeAutospacing="0" w:line="259" w:lineRule="auto"/>
        <w:ind w:left="720" w:hanging="360"/>
        <w:jc w:val="both"/>
        <w:rPr/>
      </w:pPr>
      <w:r w:rsidDel="00000000" w:rsidR="00000000" w:rsidRPr="00000000">
        <w:rPr>
          <w:color w:val="188038"/>
          <w:rtl w:val="0"/>
        </w:rPr>
        <w:t xml:space="preserve">alerts</w:t>
      </w:r>
      <w:r w:rsidDel="00000000" w:rsidR="00000000" w:rsidRPr="00000000">
        <w:rPr>
          <w:rtl w:val="0"/>
        </w:rPr>
        <w:t xml:space="preserve">: Alert list based on current sensor status</w:t>
        <w:br w:type="textWrapping"/>
      </w:r>
    </w:p>
    <w:p w:rsidR="00000000" w:rsidDel="00000000" w:rsidP="00000000" w:rsidRDefault="00000000" w:rsidRPr="00000000" w14:paraId="000002E0">
      <w:pPr>
        <w:numPr>
          <w:ilvl w:val="0"/>
          <w:numId w:val="34"/>
        </w:numPr>
        <w:spacing w:after="0" w:afterAutospacing="0" w:before="0" w:beforeAutospacing="0" w:line="259" w:lineRule="auto"/>
        <w:ind w:left="720" w:hanging="360"/>
        <w:jc w:val="both"/>
        <w:rPr/>
      </w:pPr>
      <w:r w:rsidDel="00000000" w:rsidR="00000000" w:rsidRPr="00000000">
        <w:rPr>
          <w:color w:val="188038"/>
          <w:rtl w:val="0"/>
        </w:rPr>
        <w:t xml:space="preserve">userData</w:t>
      </w:r>
      <w:r w:rsidDel="00000000" w:rsidR="00000000" w:rsidRPr="00000000">
        <w:rPr>
          <w:rtl w:val="0"/>
        </w:rPr>
        <w:t xml:space="preserve">: Info about logged-in user and role</w:t>
        <w:br w:type="textWrapping"/>
      </w:r>
    </w:p>
    <w:p w:rsidR="00000000" w:rsidDel="00000000" w:rsidP="00000000" w:rsidRDefault="00000000" w:rsidRPr="00000000" w14:paraId="000002E1">
      <w:pPr>
        <w:numPr>
          <w:ilvl w:val="0"/>
          <w:numId w:val="34"/>
        </w:numPr>
        <w:spacing w:after="240" w:before="0" w:beforeAutospacing="0" w:line="259" w:lineRule="auto"/>
        <w:ind w:left="720" w:hanging="360"/>
        <w:jc w:val="both"/>
        <w:rPr/>
      </w:pPr>
      <w:r w:rsidDel="00000000" w:rsidR="00000000" w:rsidRPr="00000000">
        <w:rPr>
          <w:color w:val="188038"/>
          <w:rtl w:val="0"/>
        </w:rPr>
        <w:t xml:space="preserve">isRefreshing</w:t>
      </w:r>
      <w:r w:rsidDel="00000000" w:rsidR="00000000" w:rsidRPr="00000000">
        <w:rPr>
          <w:rtl w:val="0"/>
        </w:rPr>
        <w:t xml:space="preserve">: Boolean to show refresh status</w:t>
        <w:br w:type="textWrapping"/>
      </w:r>
    </w:p>
    <w:p w:rsidR="00000000" w:rsidDel="00000000" w:rsidP="00000000" w:rsidRDefault="00000000" w:rsidRPr="00000000" w14:paraId="000002E2">
      <w:pPr>
        <w:spacing w:after="240" w:before="240" w:line="259" w:lineRule="auto"/>
        <w:jc w:val="both"/>
        <w:rPr/>
      </w:pPr>
      <w:r w:rsidDel="00000000" w:rsidR="00000000" w:rsidRPr="00000000">
        <w:rPr>
          <w:rtl w:val="0"/>
        </w:rPr>
        <w:t xml:space="preserve">⚙️ Functions:</w:t>
      </w:r>
    </w:p>
    <w:p w:rsidR="00000000" w:rsidDel="00000000" w:rsidP="00000000" w:rsidRDefault="00000000" w:rsidRPr="00000000" w14:paraId="000002E3">
      <w:pPr>
        <w:numPr>
          <w:ilvl w:val="0"/>
          <w:numId w:val="44"/>
        </w:numPr>
        <w:spacing w:after="0" w:afterAutospacing="0" w:before="240" w:line="259" w:lineRule="auto"/>
        <w:ind w:left="720" w:hanging="360"/>
        <w:jc w:val="both"/>
        <w:rPr/>
      </w:pPr>
      <w:r w:rsidDel="00000000" w:rsidR="00000000" w:rsidRPr="00000000">
        <w:rPr>
          <w:color w:val="188038"/>
          <w:rtl w:val="0"/>
        </w:rPr>
        <w:t xml:space="preserve">useEffect</w:t>
      </w:r>
      <w:r w:rsidDel="00000000" w:rsidR="00000000" w:rsidRPr="00000000">
        <w:rPr>
          <w:rtl w:val="0"/>
        </w:rPr>
        <w:t xml:space="preserve">: Loads user data from localStorage, then loads sensors based on role</w:t>
        <w:br w:type="textWrapping"/>
      </w:r>
    </w:p>
    <w:p w:rsidR="00000000" w:rsidDel="00000000" w:rsidP="00000000" w:rsidRDefault="00000000" w:rsidRPr="00000000" w14:paraId="000002E4">
      <w:pPr>
        <w:numPr>
          <w:ilvl w:val="0"/>
          <w:numId w:val="44"/>
        </w:numPr>
        <w:spacing w:after="0" w:afterAutospacing="0" w:before="0" w:beforeAutospacing="0" w:line="259" w:lineRule="auto"/>
        <w:ind w:left="720" w:hanging="360"/>
        <w:jc w:val="both"/>
        <w:rPr/>
      </w:pPr>
      <w:r w:rsidDel="00000000" w:rsidR="00000000" w:rsidRPr="00000000">
        <w:rPr>
          <w:color w:val="188038"/>
          <w:rtl w:val="0"/>
        </w:rPr>
        <w:t xml:space="preserve">determineSensorStatus</w:t>
      </w:r>
      <w:r w:rsidDel="00000000" w:rsidR="00000000" w:rsidRPr="00000000">
        <w:rPr>
          <w:rtl w:val="0"/>
        </w:rPr>
        <w:t xml:space="preserve">: Assigns “normal”, “warning”, or “critical” based on sensor type and value</w:t>
        <w:br w:type="textWrapping"/>
      </w:r>
    </w:p>
    <w:p w:rsidR="00000000" w:rsidDel="00000000" w:rsidP="00000000" w:rsidRDefault="00000000" w:rsidRPr="00000000" w14:paraId="000002E5">
      <w:pPr>
        <w:numPr>
          <w:ilvl w:val="0"/>
          <w:numId w:val="44"/>
        </w:numPr>
        <w:spacing w:after="0" w:afterAutospacing="0" w:before="0" w:beforeAutospacing="0" w:line="259" w:lineRule="auto"/>
        <w:ind w:left="720" w:hanging="360"/>
        <w:jc w:val="both"/>
        <w:rPr/>
      </w:pPr>
      <w:r w:rsidDel="00000000" w:rsidR="00000000" w:rsidRPr="00000000">
        <w:rPr>
          <w:color w:val="188038"/>
          <w:rtl w:val="0"/>
        </w:rPr>
        <w:t xml:space="preserve">fetchSensorData</w:t>
      </w:r>
      <w:r w:rsidDel="00000000" w:rsidR="00000000" w:rsidRPr="00000000">
        <w:rPr>
          <w:rtl w:val="0"/>
        </w:rPr>
        <w:t xml:space="preserve">: Fetches recent sensor data, determines status, raises alerts, updates UI</w:t>
        <w:br w:type="textWrapping"/>
      </w:r>
    </w:p>
    <w:p w:rsidR="00000000" w:rsidDel="00000000" w:rsidP="00000000" w:rsidRDefault="00000000" w:rsidRPr="00000000" w14:paraId="000002E6">
      <w:pPr>
        <w:numPr>
          <w:ilvl w:val="0"/>
          <w:numId w:val="44"/>
        </w:numPr>
        <w:spacing w:after="0" w:afterAutospacing="0" w:before="0" w:beforeAutospacing="0" w:line="259" w:lineRule="auto"/>
        <w:ind w:left="720" w:hanging="360"/>
        <w:jc w:val="both"/>
        <w:rPr/>
      </w:pPr>
      <w:r w:rsidDel="00000000" w:rsidR="00000000" w:rsidRPr="00000000">
        <w:rPr>
          <w:color w:val="188038"/>
          <w:rtl w:val="0"/>
        </w:rPr>
        <w:t xml:space="preserve">formatTimestamp</w:t>
      </w:r>
      <w:r w:rsidDel="00000000" w:rsidR="00000000" w:rsidRPr="00000000">
        <w:rPr>
          <w:rtl w:val="0"/>
        </w:rPr>
        <w:t xml:space="preserve">, </w:t>
      </w:r>
      <w:r w:rsidDel="00000000" w:rsidR="00000000" w:rsidRPr="00000000">
        <w:rPr>
          <w:color w:val="188038"/>
          <w:rtl w:val="0"/>
        </w:rPr>
        <w:t xml:space="preserve">formatAlertDate</w:t>
      </w:r>
      <w:r w:rsidDel="00000000" w:rsidR="00000000" w:rsidRPr="00000000">
        <w:rPr>
          <w:rtl w:val="0"/>
        </w:rPr>
        <w:t xml:space="preserve">: Converts timestamps for display</w:t>
        <w:br w:type="textWrapping"/>
      </w:r>
    </w:p>
    <w:p w:rsidR="00000000" w:rsidDel="00000000" w:rsidP="00000000" w:rsidRDefault="00000000" w:rsidRPr="00000000" w14:paraId="000002E7">
      <w:pPr>
        <w:numPr>
          <w:ilvl w:val="0"/>
          <w:numId w:val="44"/>
        </w:numPr>
        <w:spacing w:after="0" w:afterAutospacing="0" w:before="0" w:beforeAutospacing="0" w:line="259" w:lineRule="auto"/>
        <w:ind w:left="720" w:hanging="360"/>
        <w:jc w:val="both"/>
        <w:rPr/>
      </w:pPr>
      <w:r w:rsidDel="00000000" w:rsidR="00000000" w:rsidRPr="00000000">
        <w:rPr>
          <w:color w:val="188038"/>
          <w:rtl w:val="0"/>
        </w:rPr>
        <w:t xml:space="preserve">handleBackClick</w:t>
      </w:r>
      <w:r w:rsidDel="00000000" w:rsidR="00000000" w:rsidRPr="00000000">
        <w:rPr>
          <w:rtl w:val="0"/>
        </w:rPr>
        <w:t xml:space="preserve">, </w:t>
      </w:r>
      <w:r w:rsidDel="00000000" w:rsidR="00000000" w:rsidRPr="00000000">
        <w:rPr>
          <w:color w:val="188038"/>
          <w:rtl w:val="0"/>
        </w:rPr>
        <w:t xml:space="preserve">handleRefresh</w:t>
      </w:r>
      <w:r w:rsidDel="00000000" w:rsidR="00000000" w:rsidRPr="00000000">
        <w:rPr>
          <w:rtl w:val="0"/>
        </w:rPr>
        <w:t xml:space="preserve">: Navigation and manual refresh</w:t>
        <w:br w:type="textWrapping"/>
      </w:r>
    </w:p>
    <w:p w:rsidR="00000000" w:rsidDel="00000000" w:rsidP="00000000" w:rsidRDefault="00000000" w:rsidRPr="00000000" w14:paraId="000002E8">
      <w:pPr>
        <w:numPr>
          <w:ilvl w:val="0"/>
          <w:numId w:val="44"/>
        </w:numPr>
        <w:spacing w:after="240" w:before="0" w:beforeAutospacing="0" w:line="259" w:lineRule="auto"/>
        <w:ind w:left="720" w:hanging="360"/>
        <w:jc w:val="both"/>
        <w:rPr/>
      </w:pPr>
      <w:r w:rsidDel="00000000" w:rsidR="00000000" w:rsidRPr="00000000">
        <w:rPr>
          <w:color w:val="188038"/>
          <w:rtl w:val="0"/>
        </w:rPr>
        <w:t xml:space="preserve">getStatusColor</w:t>
      </w:r>
      <w:r w:rsidDel="00000000" w:rsidR="00000000" w:rsidRPr="00000000">
        <w:rPr>
          <w:rtl w:val="0"/>
        </w:rPr>
        <w:t xml:space="preserve">, </w:t>
      </w:r>
      <w:r w:rsidDel="00000000" w:rsidR="00000000" w:rsidRPr="00000000">
        <w:rPr>
          <w:color w:val="188038"/>
          <w:rtl w:val="0"/>
        </w:rPr>
        <w:t xml:space="preserve">getStatusIcon</w:t>
      </w:r>
      <w:r w:rsidDel="00000000" w:rsidR="00000000" w:rsidRPr="00000000">
        <w:rPr>
          <w:rtl w:val="0"/>
        </w:rPr>
        <w:t xml:space="preserve">: Display helpers for sensor state</w:t>
        <w:br w:type="textWrapping"/>
      </w:r>
    </w:p>
    <w:p w:rsidR="00000000" w:rsidDel="00000000" w:rsidP="00000000" w:rsidRDefault="00000000" w:rsidRPr="00000000" w14:paraId="000002E9">
      <w:pPr>
        <w:spacing w:line="259"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3"/>
        <w:keepNext w:val="0"/>
        <w:keepLines w:val="0"/>
        <w:spacing w:before="280" w:line="259" w:lineRule="auto"/>
        <w:jc w:val="both"/>
        <w:rPr>
          <w:b w:val="1"/>
          <w:color w:val="000000"/>
          <w:sz w:val="22"/>
          <w:szCs w:val="22"/>
        </w:rPr>
      </w:pPr>
      <w:bookmarkStart w:colFirst="0" w:colLast="0" w:name="_3350uasqlye2" w:id="26"/>
      <w:bookmarkEnd w:id="26"/>
      <w:r w:rsidDel="00000000" w:rsidR="00000000" w:rsidRPr="00000000">
        <w:rPr>
          <w:b w:val="1"/>
          <w:color w:val="000000"/>
          <w:sz w:val="22"/>
          <w:szCs w:val="22"/>
          <w:rtl w:val="0"/>
        </w:rPr>
        <w:t xml:space="preserve">📄 File: SpatialModelDashboard.jsx</w:t>
      </w:r>
    </w:p>
    <w:p w:rsidR="00000000" w:rsidDel="00000000" w:rsidP="00000000" w:rsidRDefault="00000000" w:rsidRPr="00000000" w14:paraId="000002EB">
      <w:pPr>
        <w:spacing w:after="240" w:before="240" w:line="259" w:lineRule="auto"/>
        <w:jc w:val="both"/>
        <w:rPr/>
      </w:pPr>
      <w:r w:rsidDel="00000000" w:rsidR="00000000" w:rsidRPr="00000000">
        <w:rPr>
          <w:rtl w:val="0"/>
        </w:rPr>
        <w:t xml:space="preserve">🧩 Short Description:</w:t>
        <w:br w:type="textWrapping"/>
        <w:t xml:space="preserve"> Smart irrigation dashboard React component showing temperature, air humidity, and irrigation recommendation via an interactive heatmap using Plotly.</w:t>
        <w:br w:type="textWrapping"/>
        <w:t xml:space="preserve"> Fetches real-time sensor data from Firebase, computes recommendations, and overlays it on a color-coded 2D map.</w:t>
        <w:br w:type="textWrapping"/>
        <w:t xml:space="preserve"> Supports time range selection (24h/7d/30d), live updates, and trend display.</w:t>
      </w:r>
    </w:p>
    <w:p w:rsidR="00000000" w:rsidDel="00000000" w:rsidP="00000000" w:rsidRDefault="00000000" w:rsidRPr="00000000" w14:paraId="000002EC">
      <w:pPr>
        <w:spacing w:after="240" w:before="240" w:line="259" w:lineRule="auto"/>
        <w:jc w:val="both"/>
        <w:rPr/>
      </w:pPr>
      <w:r w:rsidDel="00000000" w:rsidR="00000000" w:rsidRPr="00000000">
        <w:rPr>
          <w:rtl w:val="0"/>
        </w:rPr>
        <w:t xml:space="preserve">🧱 Key Objects:</w:t>
      </w:r>
    </w:p>
    <w:p w:rsidR="00000000" w:rsidDel="00000000" w:rsidP="00000000" w:rsidRDefault="00000000" w:rsidRPr="00000000" w14:paraId="000002ED">
      <w:pPr>
        <w:numPr>
          <w:ilvl w:val="0"/>
          <w:numId w:val="55"/>
        </w:numPr>
        <w:spacing w:after="0" w:afterAutospacing="0" w:before="240" w:line="259" w:lineRule="auto"/>
        <w:ind w:left="720" w:hanging="360"/>
        <w:jc w:val="both"/>
        <w:rPr/>
      </w:pPr>
      <w:r w:rsidDel="00000000" w:rsidR="00000000" w:rsidRPr="00000000">
        <w:rPr>
          <w:color w:val="188038"/>
          <w:rtl w:val="0"/>
        </w:rPr>
        <w:t xml:space="preserve">useState</w:t>
      </w:r>
      <w:r w:rsidDel="00000000" w:rsidR="00000000" w:rsidRPr="00000000">
        <w:rPr>
          <w:rtl w:val="0"/>
        </w:rPr>
        <w:t xml:space="preserve">, </w:t>
      </w:r>
      <w:r w:rsidDel="00000000" w:rsidR="00000000" w:rsidRPr="00000000">
        <w:rPr>
          <w:color w:val="188038"/>
          <w:rtl w:val="0"/>
        </w:rPr>
        <w:t xml:space="preserve">useEffect</w:t>
      </w:r>
      <w:r w:rsidDel="00000000" w:rsidR="00000000" w:rsidRPr="00000000">
        <w:rPr>
          <w:rtl w:val="0"/>
        </w:rPr>
        <w:t xml:space="preserve">: Internal states for user data, sensors, graphs</w:t>
        <w:br w:type="textWrapping"/>
      </w:r>
    </w:p>
    <w:p w:rsidR="00000000" w:rsidDel="00000000" w:rsidP="00000000" w:rsidRDefault="00000000" w:rsidRPr="00000000" w14:paraId="000002EE">
      <w:pPr>
        <w:numPr>
          <w:ilvl w:val="0"/>
          <w:numId w:val="55"/>
        </w:numPr>
        <w:spacing w:after="0" w:afterAutospacing="0" w:before="0" w:beforeAutospacing="0" w:line="259" w:lineRule="auto"/>
        <w:ind w:left="720" w:hanging="360"/>
        <w:jc w:val="both"/>
        <w:rPr/>
      </w:pPr>
      <w:r w:rsidDel="00000000" w:rsidR="00000000" w:rsidRPr="00000000">
        <w:rPr>
          <w:rtl w:val="0"/>
        </w:rPr>
        <w:t xml:space="preserve">Firebase Firestore: For user and sensor data</w:t>
        <w:br w:type="textWrapping"/>
      </w:r>
    </w:p>
    <w:p w:rsidR="00000000" w:rsidDel="00000000" w:rsidP="00000000" w:rsidRDefault="00000000" w:rsidRPr="00000000" w14:paraId="000002EF">
      <w:pPr>
        <w:numPr>
          <w:ilvl w:val="0"/>
          <w:numId w:val="55"/>
        </w:numPr>
        <w:spacing w:after="0" w:afterAutospacing="0" w:before="0" w:beforeAutospacing="0" w:line="259" w:lineRule="auto"/>
        <w:ind w:left="720" w:hanging="360"/>
        <w:jc w:val="both"/>
        <w:rPr/>
      </w:pPr>
      <w:r w:rsidDel="00000000" w:rsidR="00000000" w:rsidRPr="00000000">
        <w:rPr>
          <w:color w:val="188038"/>
          <w:rtl w:val="0"/>
        </w:rPr>
        <w:t xml:space="preserve">sensorData</w:t>
      </w:r>
      <w:r w:rsidDel="00000000" w:rsidR="00000000" w:rsidRPr="00000000">
        <w:rPr>
          <w:rtl w:val="0"/>
        </w:rPr>
        <w:t xml:space="preserve">, </w:t>
      </w:r>
      <w:r w:rsidDel="00000000" w:rsidR="00000000" w:rsidRPr="00000000">
        <w:rPr>
          <w:color w:val="188038"/>
          <w:rtl w:val="0"/>
        </w:rPr>
        <w:t xml:space="preserve">latestReadings</w:t>
      </w:r>
      <w:r w:rsidDel="00000000" w:rsidR="00000000" w:rsidRPr="00000000">
        <w:rPr>
          <w:rtl w:val="0"/>
        </w:rPr>
        <w:t xml:space="preserve">, </w:t>
      </w:r>
      <w:r w:rsidDel="00000000" w:rsidR="00000000" w:rsidRPr="00000000">
        <w:rPr>
          <w:color w:val="188038"/>
          <w:rtl w:val="0"/>
        </w:rPr>
        <w:t xml:space="preserve">plotData</w:t>
      </w:r>
      <w:r w:rsidDel="00000000" w:rsidR="00000000" w:rsidRPr="00000000">
        <w:rPr>
          <w:rtl w:val="0"/>
        </w:rPr>
        <w:t xml:space="preserve">, </w:t>
      </w:r>
      <w:r w:rsidDel="00000000" w:rsidR="00000000" w:rsidRPr="00000000">
        <w:rPr>
          <w:color w:val="188038"/>
          <w:rtl w:val="0"/>
        </w:rPr>
        <w:t xml:space="preserve">plotLayout</w:t>
      </w:r>
      <w:r w:rsidDel="00000000" w:rsidR="00000000" w:rsidRPr="00000000">
        <w:rPr>
          <w:rtl w:val="0"/>
        </w:rPr>
        <w:t xml:space="preserve">: Graph and reading states</w:t>
        <w:br w:type="textWrapping"/>
      </w:r>
    </w:p>
    <w:p w:rsidR="00000000" w:rsidDel="00000000" w:rsidP="00000000" w:rsidRDefault="00000000" w:rsidRPr="00000000" w14:paraId="000002F0">
      <w:pPr>
        <w:numPr>
          <w:ilvl w:val="0"/>
          <w:numId w:val="55"/>
        </w:numPr>
        <w:spacing w:after="240" w:before="0" w:beforeAutospacing="0" w:line="259" w:lineRule="auto"/>
        <w:ind w:left="720" w:hanging="360"/>
        <w:jc w:val="both"/>
        <w:rPr/>
      </w:pPr>
      <w:r w:rsidDel="00000000" w:rsidR="00000000" w:rsidRPr="00000000">
        <w:rPr>
          <w:rtl w:val="0"/>
        </w:rPr>
        <w:t xml:space="preserve">Plotly (</w:t>
      </w:r>
      <w:r w:rsidDel="00000000" w:rsidR="00000000" w:rsidRPr="00000000">
        <w:rPr>
          <w:color w:val="188038"/>
          <w:rtl w:val="0"/>
        </w:rPr>
        <w:t xml:space="preserve">Plot</w:t>
      </w:r>
      <w:r w:rsidDel="00000000" w:rsidR="00000000" w:rsidRPr="00000000">
        <w:rPr>
          <w:rtl w:val="0"/>
        </w:rPr>
        <w:t xml:space="preserve">): For heatmap visualization</w:t>
        <w:br w:type="textWrapping"/>
      </w:r>
    </w:p>
    <w:p w:rsidR="00000000" w:rsidDel="00000000" w:rsidP="00000000" w:rsidRDefault="00000000" w:rsidRPr="00000000" w14:paraId="000002F1">
      <w:pPr>
        <w:spacing w:after="240" w:before="240" w:line="259" w:lineRule="auto"/>
        <w:jc w:val="both"/>
        <w:rPr/>
      </w:pPr>
      <w:r w:rsidDel="00000000" w:rsidR="00000000" w:rsidRPr="00000000">
        <w:rPr>
          <w:rtl w:val="0"/>
        </w:rPr>
        <w:t xml:space="preserve">⚙️ Functions:</w:t>
      </w:r>
    </w:p>
    <w:p w:rsidR="00000000" w:rsidDel="00000000" w:rsidP="00000000" w:rsidRDefault="00000000" w:rsidRPr="00000000" w14:paraId="000002F2">
      <w:pPr>
        <w:numPr>
          <w:ilvl w:val="0"/>
          <w:numId w:val="14"/>
        </w:numPr>
        <w:spacing w:after="0" w:afterAutospacing="0" w:before="240" w:line="259" w:lineRule="auto"/>
        <w:ind w:left="720" w:hanging="360"/>
        <w:jc w:val="both"/>
        <w:rPr/>
      </w:pPr>
      <w:r w:rsidDel="00000000" w:rsidR="00000000" w:rsidRPr="00000000">
        <w:rPr>
          <w:color w:val="188038"/>
          <w:rtl w:val="0"/>
        </w:rPr>
        <w:t xml:space="preserve">useEffect</w:t>
      </w:r>
      <w:r w:rsidDel="00000000" w:rsidR="00000000" w:rsidRPr="00000000">
        <w:rPr>
          <w:rtl w:val="0"/>
        </w:rPr>
        <w:t xml:space="preserve">: Loads user data and sensors if authorized</w:t>
        <w:br w:type="textWrapping"/>
      </w:r>
    </w:p>
    <w:p w:rsidR="00000000" w:rsidDel="00000000" w:rsidP="00000000" w:rsidRDefault="00000000" w:rsidRPr="00000000" w14:paraId="000002F3">
      <w:pPr>
        <w:numPr>
          <w:ilvl w:val="0"/>
          <w:numId w:val="14"/>
        </w:numPr>
        <w:spacing w:after="0" w:afterAutospacing="0" w:before="0" w:beforeAutospacing="0" w:line="259" w:lineRule="auto"/>
        <w:ind w:left="720" w:hanging="360"/>
        <w:jc w:val="both"/>
        <w:rPr/>
      </w:pPr>
      <w:r w:rsidDel="00000000" w:rsidR="00000000" w:rsidRPr="00000000">
        <w:rPr>
          <w:color w:val="188038"/>
          <w:rtl w:val="0"/>
        </w:rPr>
        <w:t xml:space="preserve">fetchSensorData</w:t>
      </w:r>
      <w:r w:rsidDel="00000000" w:rsidR="00000000" w:rsidRPr="00000000">
        <w:rPr>
          <w:rtl w:val="0"/>
        </w:rPr>
        <w:t xml:space="preserve">: Gets data for time range, computes irrigation scores, updates map</w:t>
        <w:br w:type="textWrapping"/>
      </w:r>
    </w:p>
    <w:p w:rsidR="00000000" w:rsidDel="00000000" w:rsidP="00000000" w:rsidRDefault="00000000" w:rsidRPr="00000000" w14:paraId="000002F4">
      <w:pPr>
        <w:numPr>
          <w:ilvl w:val="0"/>
          <w:numId w:val="14"/>
        </w:numPr>
        <w:spacing w:after="0" w:afterAutospacing="0" w:before="0" w:beforeAutospacing="0" w:line="259" w:lineRule="auto"/>
        <w:ind w:left="720" w:hanging="360"/>
        <w:jc w:val="both"/>
        <w:rPr/>
      </w:pPr>
      <w:r w:rsidDel="00000000" w:rsidR="00000000" w:rsidRPr="00000000">
        <w:rPr>
          <w:color w:val="188038"/>
          <w:rtl w:val="0"/>
        </w:rPr>
        <w:t xml:space="preserve">generateHeatmapData</w:t>
      </w:r>
      <w:r w:rsidDel="00000000" w:rsidR="00000000" w:rsidRPr="00000000">
        <w:rPr>
          <w:rtl w:val="0"/>
        </w:rPr>
        <w:t xml:space="preserve">: Builds 0–10 irrigation score matrix based on temperature + humidity</w:t>
        <w:br w:type="textWrapping"/>
      </w:r>
    </w:p>
    <w:p w:rsidR="00000000" w:rsidDel="00000000" w:rsidP="00000000" w:rsidRDefault="00000000" w:rsidRPr="00000000" w14:paraId="000002F5">
      <w:pPr>
        <w:numPr>
          <w:ilvl w:val="0"/>
          <w:numId w:val="14"/>
        </w:numPr>
        <w:spacing w:after="0" w:afterAutospacing="0" w:before="0" w:beforeAutospacing="0" w:line="259" w:lineRule="auto"/>
        <w:ind w:left="720" w:hanging="360"/>
        <w:jc w:val="both"/>
        <w:rPr/>
      </w:pPr>
      <w:r w:rsidDel="00000000" w:rsidR="00000000" w:rsidRPr="00000000">
        <w:rPr>
          <w:color w:val="188038"/>
          <w:rtl w:val="0"/>
        </w:rPr>
        <w:t xml:space="preserve">handleBackClick</w:t>
      </w:r>
      <w:r w:rsidDel="00000000" w:rsidR="00000000" w:rsidRPr="00000000">
        <w:rPr>
          <w:rtl w:val="0"/>
        </w:rPr>
        <w:t xml:space="preserve">, </w:t>
      </w:r>
      <w:r w:rsidDel="00000000" w:rsidR="00000000" w:rsidRPr="00000000">
        <w:rPr>
          <w:color w:val="188038"/>
          <w:rtl w:val="0"/>
        </w:rPr>
        <w:t xml:space="preserve">handleRefresh</w:t>
      </w:r>
      <w:r w:rsidDel="00000000" w:rsidR="00000000" w:rsidRPr="00000000">
        <w:rPr>
          <w:rtl w:val="0"/>
        </w:rPr>
        <w:t xml:space="preserve">, </w:t>
      </w:r>
      <w:r w:rsidDel="00000000" w:rsidR="00000000" w:rsidRPr="00000000">
        <w:rPr>
          <w:color w:val="188038"/>
          <w:rtl w:val="0"/>
        </w:rPr>
        <w:t xml:space="preserve">handleTimeRangeChange</w:t>
      </w:r>
      <w:r w:rsidDel="00000000" w:rsidR="00000000" w:rsidRPr="00000000">
        <w:rPr>
          <w:rtl w:val="0"/>
        </w:rPr>
        <w:t xml:space="preserve">: Standard controls</w:t>
        <w:br w:type="textWrapping"/>
      </w:r>
    </w:p>
    <w:p w:rsidR="00000000" w:rsidDel="00000000" w:rsidP="00000000" w:rsidRDefault="00000000" w:rsidRPr="00000000" w14:paraId="000002F6">
      <w:pPr>
        <w:numPr>
          <w:ilvl w:val="0"/>
          <w:numId w:val="14"/>
        </w:numPr>
        <w:spacing w:after="240" w:before="0" w:beforeAutospacing="0" w:line="259" w:lineRule="auto"/>
        <w:ind w:left="720" w:hanging="360"/>
        <w:jc w:val="both"/>
        <w:rPr/>
      </w:pPr>
      <w:r w:rsidDel="00000000" w:rsidR="00000000" w:rsidRPr="00000000">
        <w:rPr>
          <w:color w:val="188038"/>
          <w:rtl w:val="0"/>
        </w:rPr>
        <w:t xml:space="preserve">getRecommendationInfo</w:t>
      </w:r>
      <w:r w:rsidDel="00000000" w:rsidR="00000000" w:rsidRPr="00000000">
        <w:rPr>
          <w:rtl w:val="0"/>
        </w:rPr>
        <w:t xml:space="preserve">: Returns text, color, and icon for current irrigation recommendation</w:t>
        <w:br w:type="textWrapping"/>
      </w:r>
    </w:p>
    <w:p w:rsidR="00000000" w:rsidDel="00000000" w:rsidP="00000000" w:rsidRDefault="00000000" w:rsidRPr="00000000" w14:paraId="000002F7">
      <w:pPr>
        <w:spacing w:line="259"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8">
      <w:pPr>
        <w:pStyle w:val="Heading3"/>
        <w:keepNext w:val="0"/>
        <w:keepLines w:val="0"/>
        <w:spacing w:before="280" w:line="259" w:lineRule="auto"/>
        <w:jc w:val="both"/>
        <w:rPr>
          <w:b w:val="1"/>
          <w:color w:val="000000"/>
          <w:sz w:val="22"/>
          <w:szCs w:val="22"/>
        </w:rPr>
      </w:pPr>
      <w:bookmarkStart w:colFirst="0" w:colLast="0" w:name="_1x8kiv44sktb" w:id="27"/>
      <w:bookmarkEnd w:id="27"/>
      <w:r w:rsidDel="00000000" w:rsidR="00000000" w:rsidRPr="00000000">
        <w:rPr>
          <w:b w:val="1"/>
          <w:color w:val="000000"/>
          <w:sz w:val="22"/>
          <w:szCs w:val="22"/>
          <w:rtl w:val="0"/>
        </w:rPr>
        <w:t xml:space="preserve">📄 File: WeatherPage.jsx</w:t>
      </w:r>
    </w:p>
    <w:p w:rsidR="00000000" w:rsidDel="00000000" w:rsidP="00000000" w:rsidRDefault="00000000" w:rsidRPr="00000000" w14:paraId="000002F9">
      <w:pPr>
        <w:spacing w:after="240" w:before="240" w:line="259" w:lineRule="auto"/>
        <w:jc w:val="both"/>
        <w:rPr/>
      </w:pPr>
      <w:r w:rsidDel="00000000" w:rsidR="00000000" w:rsidRPr="00000000">
        <w:rPr>
          <w:rtl w:val="0"/>
        </w:rPr>
        <w:t xml:space="preserve">🧩 Short Description:</w:t>
        <w:br w:type="textWrapping"/>
        <w:t xml:space="preserve"> React component for global weather forecasts using Open-Meteo API.</w:t>
        <w:br w:type="textWrapping"/>
        <w:t xml:space="preserve"> Allows searching cities, displays current conditions, daily/hourly forecasts, wind indicators, and extras like sunrise/sunset and UV index.</w:t>
        <w:br w:type="textWrapping"/>
        <w:t xml:space="preserve"> Includes support for major Israeli cities and auto-refresh.</w:t>
      </w:r>
    </w:p>
    <w:p w:rsidR="00000000" w:rsidDel="00000000" w:rsidP="00000000" w:rsidRDefault="00000000" w:rsidRPr="00000000" w14:paraId="000002FA">
      <w:pPr>
        <w:spacing w:after="240" w:before="240" w:line="259" w:lineRule="auto"/>
        <w:jc w:val="both"/>
        <w:rPr/>
      </w:pPr>
      <w:r w:rsidDel="00000000" w:rsidR="00000000" w:rsidRPr="00000000">
        <w:rPr>
          <w:rtl w:val="0"/>
        </w:rPr>
        <w:t xml:space="preserve">🧱 Key Objects:</w:t>
      </w:r>
    </w:p>
    <w:p w:rsidR="00000000" w:rsidDel="00000000" w:rsidP="00000000" w:rsidRDefault="00000000" w:rsidRPr="00000000" w14:paraId="000002FB">
      <w:pPr>
        <w:numPr>
          <w:ilvl w:val="0"/>
          <w:numId w:val="47"/>
        </w:numPr>
        <w:spacing w:after="0" w:afterAutospacing="0" w:before="240" w:line="259" w:lineRule="auto"/>
        <w:ind w:left="720" w:hanging="360"/>
        <w:jc w:val="both"/>
        <w:rPr/>
      </w:pPr>
      <w:r w:rsidDel="00000000" w:rsidR="00000000" w:rsidRPr="00000000">
        <w:rPr>
          <w:color w:val="188038"/>
          <w:rtl w:val="0"/>
        </w:rPr>
        <w:t xml:space="preserve">useState</w:t>
      </w:r>
      <w:r w:rsidDel="00000000" w:rsidR="00000000" w:rsidRPr="00000000">
        <w:rPr>
          <w:rtl w:val="0"/>
        </w:rPr>
        <w:t xml:space="preserve">, </w:t>
      </w:r>
      <w:r w:rsidDel="00000000" w:rsidR="00000000" w:rsidRPr="00000000">
        <w:rPr>
          <w:color w:val="188038"/>
          <w:rtl w:val="0"/>
        </w:rPr>
        <w:t xml:space="preserve">useEffect</w:t>
      </w:r>
      <w:r w:rsidDel="00000000" w:rsidR="00000000" w:rsidRPr="00000000">
        <w:rPr>
          <w:rtl w:val="0"/>
        </w:rPr>
        <w:t xml:space="preserve">: For loading, errors, data updates</w:t>
        <w:br w:type="textWrapping"/>
      </w:r>
    </w:p>
    <w:p w:rsidR="00000000" w:rsidDel="00000000" w:rsidP="00000000" w:rsidRDefault="00000000" w:rsidRPr="00000000" w14:paraId="000002FC">
      <w:pPr>
        <w:numPr>
          <w:ilvl w:val="0"/>
          <w:numId w:val="47"/>
        </w:numPr>
        <w:spacing w:after="0" w:afterAutospacing="0" w:before="0" w:beforeAutospacing="0" w:line="259" w:lineRule="auto"/>
        <w:ind w:left="720" w:hanging="360"/>
        <w:jc w:val="both"/>
        <w:rPr/>
      </w:pPr>
      <w:r w:rsidDel="00000000" w:rsidR="00000000" w:rsidRPr="00000000">
        <w:rPr>
          <w:rtl w:val="0"/>
        </w:rPr>
        <w:t xml:space="preserve">Firebase and Open-Meteo APIs</w:t>
        <w:br w:type="textWrapping"/>
      </w:r>
    </w:p>
    <w:p w:rsidR="00000000" w:rsidDel="00000000" w:rsidP="00000000" w:rsidRDefault="00000000" w:rsidRPr="00000000" w14:paraId="000002FD">
      <w:pPr>
        <w:numPr>
          <w:ilvl w:val="0"/>
          <w:numId w:val="47"/>
        </w:numPr>
        <w:spacing w:after="0" w:afterAutospacing="0" w:before="0" w:beforeAutospacing="0" w:line="259" w:lineRule="auto"/>
        <w:ind w:left="720" w:hanging="360"/>
        <w:jc w:val="both"/>
        <w:rPr/>
      </w:pPr>
      <w:r w:rsidDel="00000000" w:rsidR="00000000" w:rsidRPr="00000000">
        <w:rPr>
          <w:color w:val="188038"/>
          <w:rtl w:val="0"/>
        </w:rPr>
        <w:t xml:space="preserve">cities</w:t>
      </w:r>
      <w:r w:rsidDel="00000000" w:rsidR="00000000" w:rsidRPr="00000000">
        <w:rPr>
          <w:rtl w:val="0"/>
        </w:rPr>
        <w:t xml:space="preserve">, </w:t>
      </w:r>
      <w:r w:rsidDel="00000000" w:rsidR="00000000" w:rsidRPr="00000000">
        <w:rPr>
          <w:color w:val="188038"/>
          <w:rtl w:val="0"/>
        </w:rPr>
        <w:t xml:space="preserve">weatherData</w:t>
      </w:r>
      <w:r w:rsidDel="00000000" w:rsidR="00000000" w:rsidRPr="00000000">
        <w:rPr>
          <w:rtl w:val="0"/>
        </w:rPr>
        <w:t xml:space="preserve">, </w:t>
      </w:r>
      <w:r w:rsidDel="00000000" w:rsidR="00000000" w:rsidRPr="00000000">
        <w:rPr>
          <w:color w:val="188038"/>
          <w:rtl w:val="0"/>
        </w:rPr>
        <w:t xml:space="preserve">commonLocations</w:t>
      </w:r>
      <w:r w:rsidDel="00000000" w:rsidR="00000000" w:rsidRPr="00000000">
        <w:rPr>
          <w:rtl w:val="0"/>
        </w:rPr>
        <w:t xml:space="preserve">: City info and weather data</w:t>
        <w:br w:type="textWrapping"/>
      </w:r>
    </w:p>
    <w:p w:rsidR="00000000" w:rsidDel="00000000" w:rsidP="00000000" w:rsidRDefault="00000000" w:rsidRPr="00000000" w14:paraId="000002FE">
      <w:pPr>
        <w:numPr>
          <w:ilvl w:val="0"/>
          <w:numId w:val="47"/>
        </w:numPr>
        <w:spacing w:after="0" w:afterAutospacing="0" w:before="0" w:beforeAutospacing="0" w:line="259" w:lineRule="auto"/>
        <w:ind w:left="720" w:hanging="360"/>
        <w:jc w:val="both"/>
        <w:rPr/>
      </w:pPr>
      <w:r w:rsidDel="00000000" w:rsidR="00000000" w:rsidRPr="00000000">
        <w:rPr>
          <w:color w:val="188038"/>
          <w:rtl w:val="0"/>
        </w:rPr>
        <w:t xml:space="preserve">EnhancedWindDetails</w:t>
      </w:r>
      <w:r w:rsidDel="00000000" w:rsidR="00000000" w:rsidRPr="00000000">
        <w:rPr>
          <w:rtl w:val="0"/>
        </w:rPr>
        <w:t xml:space="preserve">: Internal component for wind metrics</w:t>
        <w:br w:type="textWrapping"/>
      </w:r>
    </w:p>
    <w:p w:rsidR="00000000" w:rsidDel="00000000" w:rsidP="00000000" w:rsidRDefault="00000000" w:rsidRPr="00000000" w14:paraId="000002FF">
      <w:pPr>
        <w:numPr>
          <w:ilvl w:val="0"/>
          <w:numId w:val="47"/>
        </w:numPr>
        <w:spacing w:after="240" w:before="0" w:beforeAutospacing="0" w:line="259" w:lineRule="auto"/>
        <w:ind w:left="720" w:hanging="360"/>
        <w:jc w:val="both"/>
        <w:rPr/>
      </w:pPr>
      <w:r w:rsidDel="00000000" w:rsidR="00000000" w:rsidRPr="00000000">
        <w:rPr>
          <w:rtl w:val="0"/>
        </w:rPr>
        <w:t xml:space="preserve">OpenStreetMap + Open-Meteo APIs: For coordinates and weather queries</w:t>
        <w:br w:type="textWrapping"/>
      </w:r>
    </w:p>
    <w:p w:rsidR="00000000" w:rsidDel="00000000" w:rsidP="00000000" w:rsidRDefault="00000000" w:rsidRPr="00000000" w14:paraId="00000300">
      <w:pPr>
        <w:spacing w:after="240" w:before="240" w:line="259" w:lineRule="auto"/>
        <w:jc w:val="both"/>
        <w:rPr/>
      </w:pPr>
      <w:r w:rsidDel="00000000" w:rsidR="00000000" w:rsidRPr="00000000">
        <w:rPr>
          <w:rtl w:val="0"/>
        </w:rPr>
        <w:t xml:space="preserve">⚙️ Functions:</w:t>
      </w:r>
    </w:p>
    <w:p w:rsidR="00000000" w:rsidDel="00000000" w:rsidP="00000000" w:rsidRDefault="00000000" w:rsidRPr="00000000" w14:paraId="00000301">
      <w:pPr>
        <w:numPr>
          <w:ilvl w:val="0"/>
          <w:numId w:val="4"/>
        </w:numPr>
        <w:spacing w:after="0" w:afterAutospacing="0" w:before="240" w:line="259" w:lineRule="auto"/>
        <w:ind w:left="720" w:hanging="360"/>
        <w:jc w:val="both"/>
        <w:rPr/>
      </w:pPr>
      <w:r w:rsidDel="00000000" w:rsidR="00000000" w:rsidRPr="00000000">
        <w:rPr>
          <w:color w:val="188038"/>
          <w:rtl w:val="0"/>
        </w:rPr>
        <w:t xml:space="preserve">getWeatherIcon</w:t>
      </w:r>
      <w:r w:rsidDel="00000000" w:rsidR="00000000" w:rsidRPr="00000000">
        <w:rPr>
          <w:rtl w:val="0"/>
        </w:rPr>
        <w:t xml:space="preserve">, </w:t>
      </w:r>
      <w:r w:rsidDel="00000000" w:rsidR="00000000" w:rsidRPr="00000000">
        <w:rPr>
          <w:color w:val="188038"/>
          <w:rtl w:val="0"/>
        </w:rPr>
        <w:t xml:space="preserve">getWeatherCondition</w:t>
      </w:r>
      <w:r w:rsidDel="00000000" w:rsidR="00000000" w:rsidRPr="00000000">
        <w:rPr>
          <w:rtl w:val="0"/>
        </w:rPr>
        <w:t xml:space="preserve">: Translates codes to visuals/text</w:t>
        <w:br w:type="textWrapping"/>
      </w:r>
    </w:p>
    <w:p w:rsidR="00000000" w:rsidDel="00000000" w:rsidP="00000000" w:rsidRDefault="00000000" w:rsidRPr="00000000" w14:paraId="00000302">
      <w:pPr>
        <w:numPr>
          <w:ilvl w:val="0"/>
          <w:numId w:val="4"/>
        </w:numPr>
        <w:spacing w:after="0" w:afterAutospacing="0" w:before="0" w:beforeAutospacing="0" w:line="259" w:lineRule="auto"/>
        <w:ind w:left="720" w:hanging="360"/>
        <w:jc w:val="both"/>
        <w:rPr/>
      </w:pPr>
      <w:r w:rsidDel="00000000" w:rsidR="00000000" w:rsidRPr="00000000">
        <w:rPr>
          <w:color w:val="188038"/>
          <w:rtl w:val="0"/>
        </w:rPr>
        <w:t xml:space="preserve">formatTime</w:t>
      </w:r>
      <w:r w:rsidDel="00000000" w:rsidR="00000000" w:rsidRPr="00000000">
        <w:rPr>
          <w:rtl w:val="0"/>
        </w:rPr>
        <w:t xml:space="preserve">: Formats date strings</w:t>
        <w:br w:type="textWrapping"/>
      </w:r>
    </w:p>
    <w:p w:rsidR="00000000" w:rsidDel="00000000" w:rsidP="00000000" w:rsidRDefault="00000000" w:rsidRPr="00000000" w14:paraId="00000303">
      <w:pPr>
        <w:numPr>
          <w:ilvl w:val="0"/>
          <w:numId w:val="4"/>
        </w:numPr>
        <w:spacing w:after="0" w:afterAutospacing="0" w:before="0" w:beforeAutospacing="0" w:line="259" w:lineRule="auto"/>
        <w:ind w:left="720" w:hanging="360"/>
        <w:jc w:val="both"/>
        <w:rPr/>
      </w:pPr>
      <w:r w:rsidDel="00000000" w:rsidR="00000000" w:rsidRPr="00000000">
        <w:rPr>
          <w:color w:val="188038"/>
          <w:rtl w:val="0"/>
        </w:rPr>
        <w:t xml:space="preserve">fetchWeatherDataForCities</w:t>
      </w:r>
      <w:r w:rsidDel="00000000" w:rsidR="00000000" w:rsidRPr="00000000">
        <w:rPr>
          <w:rtl w:val="0"/>
        </w:rPr>
        <w:t xml:space="preserve">: Pulls forecast per city from Open-Meteo</w:t>
        <w:br w:type="textWrapping"/>
      </w:r>
    </w:p>
    <w:p w:rsidR="00000000" w:rsidDel="00000000" w:rsidP="00000000" w:rsidRDefault="00000000" w:rsidRPr="00000000" w14:paraId="00000304">
      <w:pPr>
        <w:numPr>
          <w:ilvl w:val="0"/>
          <w:numId w:val="4"/>
        </w:numPr>
        <w:spacing w:after="0" w:afterAutospacing="0" w:before="0" w:beforeAutospacing="0" w:line="259" w:lineRule="auto"/>
        <w:ind w:left="720" w:hanging="360"/>
        <w:jc w:val="both"/>
        <w:rPr/>
      </w:pPr>
      <w:r w:rsidDel="00000000" w:rsidR="00000000" w:rsidRPr="00000000">
        <w:rPr>
          <w:color w:val="188038"/>
          <w:rtl w:val="0"/>
        </w:rPr>
        <w:t xml:space="preserve">useEffect</w:t>
      </w:r>
      <w:r w:rsidDel="00000000" w:rsidR="00000000" w:rsidRPr="00000000">
        <w:rPr>
          <w:rtl w:val="0"/>
        </w:rPr>
        <w:t xml:space="preserve">: Sets auto-refresh every 15 min</w:t>
        <w:br w:type="textWrapping"/>
      </w:r>
    </w:p>
    <w:p w:rsidR="00000000" w:rsidDel="00000000" w:rsidP="00000000" w:rsidRDefault="00000000" w:rsidRPr="00000000" w14:paraId="00000305">
      <w:pPr>
        <w:numPr>
          <w:ilvl w:val="0"/>
          <w:numId w:val="4"/>
        </w:numPr>
        <w:spacing w:after="0" w:afterAutospacing="0" w:before="0" w:beforeAutospacing="0" w:line="259" w:lineRule="auto"/>
        <w:ind w:left="720" w:hanging="360"/>
        <w:jc w:val="both"/>
        <w:rPr/>
      </w:pPr>
      <w:r w:rsidDel="00000000" w:rsidR="00000000" w:rsidRPr="00000000">
        <w:rPr>
          <w:color w:val="188038"/>
          <w:rtl w:val="0"/>
        </w:rPr>
        <w:t xml:space="preserve">handleBack</w:t>
      </w:r>
      <w:r w:rsidDel="00000000" w:rsidR="00000000" w:rsidRPr="00000000">
        <w:rPr>
          <w:rtl w:val="0"/>
        </w:rPr>
        <w:t xml:space="preserve">, </w:t>
      </w:r>
      <w:r w:rsidDel="00000000" w:rsidR="00000000" w:rsidRPr="00000000">
        <w:rPr>
          <w:color w:val="188038"/>
          <w:rtl w:val="0"/>
        </w:rPr>
        <w:t xml:space="preserve">handleInputChange</w:t>
      </w:r>
      <w:r w:rsidDel="00000000" w:rsidR="00000000" w:rsidRPr="00000000">
        <w:rPr>
          <w:rtl w:val="0"/>
        </w:rPr>
        <w:t xml:space="preserve">, </w:t>
      </w:r>
      <w:r w:rsidDel="00000000" w:rsidR="00000000" w:rsidRPr="00000000">
        <w:rPr>
          <w:color w:val="188038"/>
          <w:rtl w:val="0"/>
        </w:rPr>
        <w:t xml:space="preserve">handleSearch</w:t>
      </w:r>
      <w:r w:rsidDel="00000000" w:rsidR="00000000" w:rsidRPr="00000000">
        <w:rPr>
          <w:rtl w:val="0"/>
        </w:rPr>
        <w:t xml:space="preserve">: For navigation and search</w:t>
        <w:br w:type="textWrapping"/>
      </w:r>
    </w:p>
    <w:p w:rsidR="00000000" w:rsidDel="00000000" w:rsidP="00000000" w:rsidRDefault="00000000" w:rsidRPr="00000000" w14:paraId="00000306">
      <w:pPr>
        <w:numPr>
          <w:ilvl w:val="0"/>
          <w:numId w:val="4"/>
        </w:numPr>
        <w:spacing w:after="0" w:afterAutospacing="0" w:before="0" w:beforeAutospacing="0" w:line="259" w:lineRule="auto"/>
        <w:ind w:left="720" w:hanging="360"/>
        <w:jc w:val="both"/>
        <w:rPr/>
      </w:pPr>
      <w:r w:rsidDel="00000000" w:rsidR="00000000" w:rsidRPr="00000000">
        <w:rPr>
          <w:color w:val="188038"/>
          <w:rtl w:val="0"/>
        </w:rPr>
        <w:t xml:space="preserve">getWindDirection</w:t>
      </w:r>
      <w:r w:rsidDel="00000000" w:rsidR="00000000" w:rsidRPr="00000000">
        <w:rPr>
          <w:rtl w:val="0"/>
        </w:rPr>
        <w:t xml:space="preserve">, </w:t>
      </w:r>
      <w:r w:rsidDel="00000000" w:rsidR="00000000" w:rsidRPr="00000000">
        <w:rPr>
          <w:color w:val="188038"/>
          <w:rtl w:val="0"/>
        </w:rPr>
        <w:t xml:space="preserve">getBeaufortScale</w:t>
      </w:r>
      <w:r w:rsidDel="00000000" w:rsidR="00000000" w:rsidRPr="00000000">
        <w:rPr>
          <w:rtl w:val="0"/>
        </w:rPr>
        <w:t xml:space="preserve">: Calculates and names wind power</w:t>
        <w:br w:type="textWrapping"/>
      </w:r>
    </w:p>
    <w:p w:rsidR="00000000" w:rsidDel="00000000" w:rsidP="00000000" w:rsidRDefault="00000000" w:rsidRPr="00000000" w14:paraId="00000307">
      <w:pPr>
        <w:numPr>
          <w:ilvl w:val="0"/>
          <w:numId w:val="4"/>
        </w:numPr>
        <w:spacing w:after="240" w:before="0" w:beforeAutospacing="0" w:line="259" w:lineRule="auto"/>
        <w:ind w:left="720" w:hanging="360"/>
        <w:jc w:val="both"/>
        <w:rPr/>
      </w:pPr>
      <w:r w:rsidDel="00000000" w:rsidR="00000000" w:rsidRPr="00000000">
        <w:rPr>
          <w:color w:val="188038"/>
          <w:rtl w:val="0"/>
        </w:rPr>
        <w:t xml:space="preserve">EnhancedWindDetails</w:t>
      </w:r>
      <w:r w:rsidDel="00000000" w:rsidR="00000000" w:rsidRPr="00000000">
        <w:rPr>
          <w:rtl w:val="0"/>
        </w:rPr>
        <w:t xml:space="preserve">: Displays wind speed, direction, safety factors</w:t>
      </w:r>
    </w:p>
    <w:p w:rsidR="00000000" w:rsidDel="00000000" w:rsidP="00000000" w:rsidRDefault="00000000" w:rsidRPr="00000000" w14:paraId="00000308">
      <w:pPr>
        <w:spacing w:line="259" w:lineRule="auto"/>
        <w:jc w:val="both"/>
        <w:rPr>
          <w:b w:val="1"/>
        </w:rPr>
      </w:pPr>
      <w:r w:rsidDel="00000000" w:rsidR="00000000" w:rsidRPr="00000000">
        <w:rPr>
          <w:rtl w:val="0"/>
        </w:rPr>
      </w:r>
    </w:p>
    <w:p w:rsidR="00000000" w:rsidDel="00000000" w:rsidP="00000000" w:rsidRDefault="00000000" w:rsidRPr="00000000" w14:paraId="00000309">
      <w:pPr>
        <w:bidi w:val="1"/>
        <w:spacing w:line="259" w:lineRule="auto"/>
        <w:rPr>
          <w:sz w:val="24"/>
          <w:szCs w:val="24"/>
        </w:rPr>
      </w:pPr>
      <w:r w:rsidDel="00000000" w:rsidR="00000000" w:rsidRPr="00000000">
        <w:rPr>
          <w:rtl w:val="0"/>
        </w:rPr>
      </w:r>
    </w:p>
    <w:p w:rsidR="00000000" w:rsidDel="00000000" w:rsidP="00000000" w:rsidRDefault="00000000" w:rsidRPr="00000000" w14:paraId="0000030A">
      <w:pPr>
        <w:bidi w:val="1"/>
        <w:spacing w:line="259" w:lineRule="auto"/>
        <w:rPr>
          <w:sz w:val="24"/>
          <w:szCs w:val="24"/>
        </w:rPr>
      </w:pPr>
      <w:r w:rsidDel="00000000" w:rsidR="00000000" w:rsidRPr="00000000">
        <w:rPr>
          <w:rtl w:val="0"/>
        </w:rPr>
      </w:r>
    </w:p>
    <w:p w:rsidR="00000000" w:rsidDel="00000000" w:rsidP="00000000" w:rsidRDefault="00000000" w:rsidRPr="00000000" w14:paraId="0000030B">
      <w:pPr>
        <w:bidi w:val="1"/>
        <w:spacing w:line="259" w:lineRule="auto"/>
        <w:rPr>
          <w:sz w:val="24"/>
          <w:szCs w:val="24"/>
        </w:rPr>
      </w:pPr>
      <w:r w:rsidDel="00000000" w:rsidR="00000000" w:rsidRPr="00000000">
        <w:rPr>
          <w:rtl w:val="0"/>
        </w:rPr>
      </w:r>
    </w:p>
    <w:p w:rsidR="00000000" w:rsidDel="00000000" w:rsidP="00000000" w:rsidRDefault="00000000" w:rsidRPr="00000000" w14:paraId="0000030C">
      <w:pPr>
        <w:bidi w:val="1"/>
        <w:spacing w:line="259" w:lineRule="auto"/>
        <w:rPr>
          <w:sz w:val="24"/>
          <w:szCs w:val="24"/>
        </w:rPr>
      </w:pPr>
      <w:r w:rsidDel="00000000" w:rsidR="00000000" w:rsidRPr="00000000">
        <w:rPr>
          <w:rtl w:val="0"/>
        </w:rPr>
      </w:r>
    </w:p>
    <w:p w:rsidR="00000000" w:rsidDel="00000000" w:rsidP="00000000" w:rsidRDefault="00000000" w:rsidRPr="00000000" w14:paraId="0000030D">
      <w:pPr>
        <w:bidi w:val="1"/>
        <w:spacing w:line="259" w:lineRule="auto"/>
        <w:rPr>
          <w:sz w:val="24"/>
          <w:szCs w:val="24"/>
        </w:rPr>
      </w:pPr>
      <w:r w:rsidDel="00000000" w:rsidR="00000000" w:rsidRPr="00000000">
        <w:rPr>
          <w:rtl w:val="0"/>
        </w:rPr>
      </w:r>
    </w:p>
    <w:p w:rsidR="00000000" w:rsidDel="00000000" w:rsidP="00000000" w:rsidRDefault="00000000" w:rsidRPr="00000000" w14:paraId="0000030E">
      <w:pPr>
        <w:bidi w:val="1"/>
        <w:spacing w:line="259" w:lineRule="auto"/>
        <w:rPr>
          <w:sz w:val="24"/>
          <w:szCs w:val="24"/>
        </w:rPr>
      </w:pPr>
      <w:r w:rsidDel="00000000" w:rsidR="00000000" w:rsidRPr="00000000">
        <w:rPr>
          <w:rtl w:val="0"/>
        </w:rPr>
      </w:r>
    </w:p>
    <w:p w:rsidR="00000000" w:rsidDel="00000000" w:rsidP="00000000" w:rsidRDefault="00000000" w:rsidRPr="00000000" w14:paraId="0000030F">
      <w:pPr>
        <w:bidi w:val="1"/>
        <w:spacing w:line="259" w:lineRule="auto"/>
        <w:rPr>
          <w:sz w:val="24"/>
          <w:szCs w:val="24"/>
        </w:rPr>
      </w:pPr>
      <w:r w:rsidDel="00000000" w:rsidR="00000000" w:rsidRPr="00000000">
        <w:rPr>
          <w:rtl w:val="0"/>
        </w:rPr>
      </w:r>
    </w:p>
    <w:p w:rsidR="00000000" w:rsidDel="00000000" w:rsidP="00000000" w:rsidRDefault="00000000" w:rsidRPr="00000000" w14:paraId="00000310">
      <w:pPr>
        <w:bidi w:val="1"/>
        <w:spacing w:line="259" w:lineRule="auto"/>
        <w:rPr>
          <w:sz w:val="24"/>
          <w:szCs w:val="24"/>
        </w:rPr>
      </w:pPr>
      <w:r w:rsidDel="00000000" w:rsidR="00000000" w:rsidRPr="00000000">
        <w:rPr>
          <w:rtl w:val="0"/>
        </w:rPr>
      </w:r>
    </w:p>
    <w:p w:rsidR="00000000" w:rsidDel="00000000" w:rsidP="00000000" w:rsidRDefault="00000000" w:rsidRPr="00000000" w14:paraId="00000311">
      <w:pPr>
        <w:bidi w:val="1"/>
        <w:spacing w:line="259" w:lineRule="auto"/>
        <w:rPr>
          <w:sz w:val="24"/>
          <w:szCs w:val="24"/>
        </w:rPr>
      </w:pPr>
      <w:r w:rsidDel="00000000" w:rsidR="00000000" w:rsidRPr="00000000">
        <w:rPr>
          <w:rtl w:val="0"/>
        </w:rPr>
      </w:r>
    </w:p>
    <w:p w:rsidR="00000000" w:rsidDel="00000000" w:rsidP="00000000" w:rsidRDefault="00000000" w:rsidRPr="00000000" w14:paraId="00000312">
      <w:pPr>
        <w:bidi w:val="1"/>
        <w:spacing w:line="259" w:lineRule="auto"/>
        <w:rPr>
          <w:sz w:val="24"/>
          <w:szCs w:val="24"/>
        </w:rPr>
      </w:pPr>
      <w:r w:rsidDel="00000000" w:rsidR="00000000" w:rsidRPr="00000000">
        <w:rPr>
          <w:rtl w:val="0"/>
        </w:rPr>
      </w:r>
    </w:p>
    <w:p w:rsidR="00000000" w:rsidDel="00000000" w:rsidP="00000000" w:rsidRDefault="00000000" w:rsidRPr="00000000" w14:paraId="00000313">
      <w:pPr>
        <w:bidi w:val="1"/>
        <w:spacing w:line="259" w:lineRule="auto"/>
        <w:rPr>
          <w:sz w:val="24"/>
          <w:szCs w:val="24"/>
        </w:rPr>
      </w:pPr>
      <w:r w:rsidDel="00000000" w:rsidR="00000000" w:rsidRPr="00000000">
        <w:rPr>
          <w:rtl w:val="0"/>
        </w:rPr>
      </w:r>
    </w:p>
    <w:p w:rsidR="00000000" w:rsidDel="00000000" w:rsidP="00000000" w:rsidRDefault="00000000" w:rsidRPr="00000000" w14:paraId="00000314">
      <w:pPr>
        <w:bidi w:val="1"/>
        <w:spacing w:line="259" w:lineRule="auto"/>
        <w:rPr>
          <w:sz w:val="24"/>
          <w:szCs w:val="24"/>
        </w:rPr>
      </w:pPr>
      <w:r w:rsidDel="00000000" w:rsidR="00000000" w:rsidRPr="00000000">
        <w:rPr>
          <w:rtl w:val="0"/>
        </w:rPr>
      </w:r>
    </w:p>
    <w:p w:rsidR="00000000" w:rsidDel="00000000" w:rsidP="00000000" w:rsidRDefault="00000000" w:rsidRPr="00000000" w14:paraId="00000315">
      <w:pPr>
        <w:bidi w:val="1"/>
        <w:spacing w:line="259" w:lineRule="auto"/>
        <w:rPr>
          <w:sz w:val="24"/>
          <w:szCs w:val="24"/>
        </w:rPr>
      </w:pPr>
      <w:r w:rsidDel="00000000" w:rsidR="00000000" w:rsidRPr="00000000">
        <w:rPr>
          <w:rtl w:val="0"/>
        </w:rPr>
      </w:r>
    </w:p>
    <w:p w:rsidR="00000000" w:rsidDel="00000000" w:rsidP="00000000" w:rsidRDefault="00000000" w:rsidRPr="00000000" w14:paraId="00000316">
      <w:pPr>
        <w:bidi w:val="1"/>
        <w:spacing w:line="259" w:lineRule="auto"/>
        <w:rPr>
          <w:sz w:val="24"/>
          <w:szCs w:val="24"/>
        </w:rPr>
      </w:pPr>
      <w:r w:rsidDel="00000000" w:rsidR="00000000" w:rsidRPr="00000000">
        <w:rPr>
          <w:rtl w:val="0"/>
        </w:rPr>
      </w:r>
    </w:p>
    <w:p w:rsidR="00000000" w:rsidDel="00000000" w:rsidP="00000000" w:rsidRDefault="00000000" w:rsidRPr="00000000" w14:paraId="00000317">
      <w:pPr>
        <w:bidi w:val="1"/>
        <w:spacing w:line="259" w:lineRule="auto"/>
        <w:rPr>
          <w:sz w:val="24"/>
          <w:szCs w:val="24"/>
        </w:rPr>
      </w:pPr>
      <w:r w:rsidDel="00000000" w:rsidR="00000000" w:rsidRPr="00000000">
        <w:rPr>
          <w:rtl w:val="0"/>
        </w:rPr>
      </w:r>
    </w:p>
    <w:p w:rsidR="00000000" w:rsidDel="00000000" w:rsidP="00000000" w:rsidRDefault="00000000" w:rsidRPr="00000000" w14:paraId="00000318">
      <w:pPr>
        <w:bidi w:val="1"/>
        <w:spacing w:line="259" w:lineRule="auto"/>
        <w:rPr>
          <w:sz w:val="24"/>
          <w:szCs w:val="24"/>
        </w:rPr>
      </w:pPr>
      <w:r w:rsidDel="00000000" w:rsidR="00000000" w:rsidRPr="00000000">
        <w:rPr>
          <w:rtl w:val="0"/>
        </w:rPr>
      </w:r>
    </w:p>
    <w:p w:rsidR="00000000" w:rsidDel="00000000" w:rsidP="00000000" w:rsidRDefault="00000000" w:rsidRPr="00000000" w14:paraId="00000319">
      <w:pPr>
        <w:bidi w:val="1"/>
        <w:spacing w:line="259" w:lineRule="auto"/>
        <w:rPr>
          <w:sz w:val="24"/>
          <w:szCs w:val="24"/>
        </w:rPr>
      </w:pPr>
      <w:r w:rsidDel="00000000" w:rsidR="00000000" w:rsidRPr="00000000">
        <w:rPr>
          <w:rtl w:val="0"/>
        </w:rPr>
      </w:r>
    </w:p>
    <w:p w:rsidR="00000000" w:rsidDel="00000000" w:rsidP="00000000" w:rsidRDefault="00000000" w:rsidRPr="00000000" w14:paraId="0000031A">
      <w:pPr>
        <w:bidi w:val="1"/>
        <w:spacing w:line="259" w:lineRule="auto"/>
        <w:rPr>
          <w:sz w:val="24"/>
          <w:szCs w:val="24"/>
        </w:rPr>
      </w:pPr>
      <w:r w:rsidDel="00000000" w:rsidR="00000000" w:rsidRPr="00000000">
        <w:rPr>
          <w:rtl w:val="0"/>
        </w:rPr>
      </w:r>
    </w:p>
    <w:p w:rsidR="00000000" w:rsidDel="00000000" w:rsidP="00000000" w:rsidRDefault="00000000" w:rsidRPr="00000000" w14:paraId="0000031B">
      <w:pPr>
        <w:bidi w:val="1"/>
        <w:spacing w:line="259" w:lineRule="auto"/>
        <w:rPr>
          <w:sz w:val="24"/>
          <w:szCs w:val="24"/>
        </w:rPr>
      </w:pPr>
      <w:r w:rsidDel="00000000" w:rsidR="00000000" w:rsidRPr="00000000">
        <w:rPr>
          <w:rtl w:val="0"/>
        </w:rPr>
      </w:r>
    </w:p>
    <w:p w:rsidR="00000000" w:rsidDel="00000000" w:rsidP="00000000" w:rsidRDefault="00000000" w:rsidRPr="00000000" w14:paraId="0000031C">
      <w:pPr>
        <w:bidi w:val="1"/>
        <w:spacing w:line="259" w:lineRule="auto"/>
        <w:rPr>
          <w:sz w:val="24"/>
          <w:szCs w:val="24"/>
        </w:rPr>
      </w:pPr>
      <w:r w:rsidDel="00000000" w:rsidR="00000000" w:rsidRPr="00000000">
        <w:rPr>
          <w:rtl w:val="0"/>
        </w:rPr>
      </w:r>
    </w:p>
    <w:p w:rsidR="00000000" w:rsidDel="00000000" w:rsidP="00000000" w:rsidRDefault="00000000" w:rsidRPr="00000000" w14:paraId="0000031D">
      <w:pPr>
        <w:bidi w:val="1"/>
        <w:spacing w:line="259" w:lineRule="auto"/>
        <w:rPr>
          <w:sz w:val="24"/>
          <w:szCs w:val="24"/>
        </w:rPr>
      </w:pPr>
      <w:r w:rsidDel="00000000" w:rsidR="00000000" w:rsidRPr="00000000">
        <w:rPr>
          <w:rtl w:val="0"/>
        </w:rPr>
      </w:r>
    </w:p>
    <w:p w:rsidR="00000000" w:rsidDel="00000000" w:rsidP="00000000" w:rsidRDefault="00000000" w:rsidRPr="00000000" w14:paraId="0000031E">
      <w:pPr>
        <w:bidi w:val="1"/>
        <w:spacing w:line="259" w:lineRule="auto"/>
        <w:rPr>
          <w:sz w:val="24"/>
          <w:szCs w:val="24"/>
        </w:rPr>
      </w:pPr>
      <w:r w:rsidDel="00000000" w:rsidR="00000000" w:rsidRPr="00000000">
        <w:rPr>
          <w:rtl w:val="0"/>
        </w:rPr>
      </w:r>
    </w:p>
    <w:p w:rsidR="00000000" w:rsidDel="00000000" w:rsidP="00000000" w:rsidRDefault="00000000" w:rsidRPr="00000000" w14:paraId="0000031F">
      <w:pPr>
        <w:bidi w:val="1"/>
        <w:spacing w:line="259" w:lineRule="auto"/>
        <w:rPr>
          <w:sz w:val="24"/>
          <w:szCs w:val="24"/>
        </w:rPr>
      </w:pPr>
      <w:r w:rsidDel="00000000" w:rsidR="00000000" w:rsidRPr="00000000">
        <w:rPr>
          <w:rtl w:val="0"/>
        </w:rPr>
      </w:r>
    </w:p>
    <w:p w:rsidR="00000000" w:rsidDel="00000000" w:rsidP="00000000" w:rsidRDefault="00000000" w:rsidRPr="00000000" w14:paraId="00000320">
      <w:pPr>
        <w:bidi w:val="1"/>
        <w:spacing w:line="259" w:lineRule="auto"/>
        <w:rPr>
          <w:sz w:val="24"/>
          <w:szCs w:val="24"/>
        </w:rPr>
      </w:pPr>
      <w:r w:rsidDel="00000000" w:rsidR="00000000" w:rsidRPr="00000000">
        <w:rPr>
          <w:rtl w:val="0"/>
        </w:rPr>
      </w:r>
    </w:p>
    <w:p w:rsidR="00000000" w:rsidDel="00000000" w:rsidP="00000000" w:rsidRDefault="00000000" w:rsidRPr="00000000" w14:paraId="00000321">
      <w:pPr>
        <w:bidi w:val="1"/>
        <w:spacing w:line="259" w:lineRule="auto"/>
        <w:rPr>
          <w:sz w:val="24"/>
          <w:szCs w:val="24"/>
        </w:rPr>
      </w:pPr>
      <w:r w:rsidDel="00000000" w:rsidR="00000000" w:rsidRPr="00000000">
        <w:rPr>
          <w:rtl w:val="0"/>
        </w:rPr>
      </w:r>
    </w:p>
    <w:p w:rsidR="00000000" w:rsidDel="00000000" w:rsidP="00000000" w:rsidRDefault="00000000" w:rsidRPr="00000000" w14:paraId="00000322">
      <w:pPr>
        <w:bidi w:val="1"/>
        <w:spacing w:line="259" w:lineRule="auto"/>
        <w:rPr>
          <w:sz w:val="24"/>
          <w:szCs w:val="24"/>
        </w:rPr>
      </w:pPr>
      <w:r w:rsidDel="00000000" w:rsidR="00000000" w:rsidRPr="00000000">
        <w:rPr>
          <w:rtl w:val="0"/>
        </w:rPr>
      </w:r>
    </w:p>
    <w:bookmarkStart w:colFirst="0" w:colLast="0" w:name="j1258uewzmjh" w:id="28"/>
    <w:bookmarkEnd w:id="28"/>
    <w:p w:rsidR="00000000" w:rsidDel="00000000" w:rsidP="00000000" w:rsidRDefault="00000000" w:rsidRPr="00000000" w14:paraId="00000323">
      <w:pPr>
        <w:spacing w:after="240" w:before="240" w:line="259"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11.Refrences</w:t>
      </w:r>
    </w:p>
    <w:p w:rsidR="00000000" w:rsidDel="00000000" w:rsidP="00000000" w:rsidRDefault="00000000" w:rsidRPr="00000000" w14:paraId="00000324">
      <w:pPr>
        <w:numPr>
          <w:ilvl w:val="0"/>
          <w:numId w:val="24"/>
        </w:numPr>
        <w:spacing w:after="0" w:afterAutospacing="0" w:before="20" w:line="259.20000000000005" w:lineRule="auto"/>
        <w:ind w:left="720" w:hanging="360"/>
        <w:jc w:val="both"/>
        <w:rPr>
          <w:u w:val="none"/>
        </w:rPr>
      </w:pPr>
      <w:r w:rsidDel="00000000" w:rsidR="00000000" w:rsidRPr="00000000">
        <w:rPr>
          <w:b w:val="1"/>
          <w:rtl w:val="0"/>
        </w:rPr>
        <w:t xml:space="preserve">Google Gemini API</w:t>
      </w:r>
      <w:r w:rsidDel="00000000" w:rsidR="00000000" w:rsidRPr="00000000">
        <w:rPr>
          <w:rtl w:val="0"/>
        </w:rPr>
        <w:t xml:space="preserve"> – Used for AI-based plant health analysis and smart advisory system.</w:t>
        <w:br w:type="textWrapping"/>
      </w:r>
      <w:hyperlink r:id="rId36">
        <w:r w:rsidDel="00000000" w:rsidR="00000000" w:rsidRPr="00000000">
          <w:rPr>
            <w:color w:val="1155cc"/>
            <w:u w:val="single"/>
            <w:rtl w:val="0"/>
          </w:rPr>
          <w:t xml:space="preserve">https://ai.google.dev/gemini</w:t>
        </w:r>
      </w:hyperlink>
      <w:r w:rsidDel="00000000" w:rsidR="00000000" w:rsidRPr="00000000">
        <w:rPr>
          <w:rtl w:val="0"/>
        </w:rPr>
      </w:r>
    </w:p>
    <w:p w:rsidR="00000000" w:rsidDel="00000000" w:rsidP="00000000" w:rsidRDefault="00000000" w:rsidRPr="00000000" w14:paraId="00000325">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Firebase Firestore</w:t>
      </w:r>
      <w:r w:rsidDel="00000000" w:rsidR="00000000" w:rsidRPr="00000000">
        <w:rPr>
          <w:rtl w:val="0"/>
        </w:rPr>
        <w:t xml:space="preserve"> – Real-time NoSQL database for storing and retrieving sensor data.</w:t>
        <w:br w:type="textWrapping"/>
        <w:t xml:space="preserve"> </w:t>
      </w:r>
      <w:hyperlink r:id="rId37">
        <w:r w:rsidDel="00000000" w:rsidR="00000000" w:rsidRPr="00000000">
          <w:rPr>
            <w:i w:val="1"/>
            <w:color w:val="1155cc"/>
            <w:u w:val="single"/>
            <w:rtl w:val="0"/>
          </w:rPr>
          <w:t xml:space="preserve">https://firebase.google.com/docs/firestore</w:t>
        </w:r>
      </w:hyperlink>
      <w:r w:rsidDel="00000000" w:rsidR="00000000" w:rsidRPr="00000000">
        <w:rPr>
          <w:rtl w:val="0"/>
        </w:rPr>
      </w:r>
    </w:p>
    <w:p w:rsidR="00000000" w:rsidDel="00000000" w:rsidP="00000000" w:rsidRDefault="00000000" w:rsidRPr="00000000" w14:paraId="00000326">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Open-Meteo API</w:t>
      </w:r>
      <w:r w:rsidDel="00000000" w:rsidR="00000000" w:rsidRPr="00000000">
        <w:rPr>
          <w:rtl w:val="0"/>
        </w:rPr>
        <w:t xml:space="preserve"> – Open-source weather forecast API used for integrating real-time weather predictions.</w:t>
        <w:br w:type="textWrapping"/>
        <w:t xml:space="preserve"> </w:t>
      </w:r>
      <w:hyperlink r:id="rId38">
        <w:r w:rsidDel="00000000" w:rsidR="00000000" w:rsidRPr="00000000">
          <w:rPr>
            <w:i w:val="1"/>
            <w:color w:val="1155cc"/>
            <w:u w:val="single"/>
            <w:rtl w:val="0"/>
          </w:rPr>
          <w:t xml:space="preserve">https://open-meteo.com</w:t>
        </w:r>
      </w:hyperlink>
      <w:r w:rsidDel="00000000" w:rsidR="00000000" w:rsidRPr="00000000">
        <w:rPr>
          <w:rtl w:val="0"/>
        </w:rPr>
      </w:r>
    </w:p>
    <w:p w:rsidR="00000000" w:rsidDel="00000000" w:rsidP="00000000" w:rsidRDefault="00000000" w:rsidRPr="00000000" w14:paraId="00000327">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Plotly.js</w:t>
      </w:r>
      <w:r w:rsidDel="00000000" w:rsidR="00000000" w:rsidRPr="00000000">
        <w:rPr>
          <w:rtl w:val="0"/>
        </w:rPr>
        <w:t xml:space="preserve"> – JavaScript graphing library used for rendering interactive heatmaps.</w:t>
        <w:br w:type="textWrapping"/>
        <w:t xml:space="preserve"> </w:t>
      </w:r>
      <w:hyperlink r:id="rId39">
        <w:r w:rsidDel="00000000" w:rsidR="00000000" w:rsidRPr="00000000">
          <w:rPr>
            <w:i w:val="1"/>
            <w:color w:val="1155cc"/>
            <w:u w:val="single"/>
            <w:rtl w:val="0"/>
          </w:rPr>
          <w:t xml:space="preserve">https://plotly.com/javascript/heatmaps</w:t>
        </w:r>
      </w:hyperlink>
      <w:r w:rsidDel="00000000" w:rsidR="00000000" w:rsidRPr="00000000">
        <w:rPr>
          <w:rtl w:val="0"/>
        </w:rPr>
      </w:r>
    </w:p>
    <w:p w:rsidR="00000000" w:rsidDel="00000000" w:rsidP="00000000" w:rsidRDefault="00000000" w:rsidRPr="00000000" w14:paraId="00000328">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React.js</w:t>
      </w:r>
      <w:r w:rsidDel="00000000" w:rsidR="00000000" w:rsidRPr="00000000">
        <w:rPr>
          <w:rtl w:val="0"/>
        </w:rPr>
        <w:t xml:space="preserve"> – JavaScript library for building user interfaces. Used to develop all dashboard components.</w:t>
        <w:br w:type="textWrapping"/>
        <w:t xml:space="preserve"> </w:t>
      </w:r>
      <w:hyperlink r:id="rId40">
        <w:r w:rsidDel="00000000" w:rsidR="00000000" w:rsidRPr="00000000">
          <w:rPr>
            <w:i w:val="1"/>
            <w:color w:val="1155cc"/>
            <w:u w:val="single"/>
            <w:rtl w:val="0"/>
          </w:rPr>
          <w:t xml:space="preserve">https://reactjs.org</w:t>
        </w:r>
      </w:hyperlink>
      <w:r w:rsidDel="00000000" w:rsidR="00000000" w:rsidRPr="00000000">
        <w:rPr>
          <w:rtl w:val="0"/>
        </w:rPr>
      </w:r>
    </w:p>
    <w:p w:rsidR="00000000" w:rsidDel="00000000" w:rsidP="00000000" w:rsidRDefault="00000000" w:rsidRPr="00000000" w14:paraId="00000329">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Vercel Deployment Platform</w:t>
      </w:r>
      <w:r w:rsidDel="00000000" w:rsidR="00000000" w:rsidRPr="00000000">
        <w:rPr>
          <w:rtl w:val="0"/>
        </w:rPr>
        <w:t xml:space="preserve"> – Used for deploying and hosting the web application frontend.</w:t>
        <w:br w:type="textWrapping"/>
        <w:t xml:space="preserve"> </w:t>
      </w:r>
      <w:hyperlink r:id="rId41">
        <w:r w:rsidDel="00000000" w:rsidR="00000000" w:rsidRPr="00000000">
          <w:rPr>
            <w:i w:val="1"/>
            <w:color w:val="1155cc"/>
            <w:u w:val="single"/>
            <w:rtl w:val="0"/>
          </w:rPr>
          <w:t xml:space="preserve">https://vercel.com</w:t>
        </w:r>
      </w:hyperlink>
      <w:r w:rsidDel="00000000" w:rsidR="00000000" w:rsidRPr="00000000">
        <w:rPr>
          <w:rtl w:val="0"/>
        </w:rPr>
      </w:r>
    </w:p>
    <w:p w:rsidR="00000000" w:rsidDel="00000000" w:rsidP="00000000" w:rsidRDefault="00000000" w:rsidRPr="00000000" w14:paraId="0000032A">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Google Maps Platform</w:t>
      </w:r>
      <w:r w:rsidDel="00000000" w:rsidR="00000000" w:rsidRPr="00000000">
        <w:rPr>
          <w:rtl w:val="0"/>
        </w:rPr>
        <w:t xml:space="preserve"> – Used for geo-location and city search functionalities in the weather module.</w:t>
        <w:br w:type="textWrapping"/>
        <w:t xml:space="preserve"> </w:t>
      </w:r>
      <w:hyperlink r:id="rId42">
        <w:r w:rsidDel="00000000" w:rsidR="00000000" w:rsidRPr="00000000">
          <w:rPr>
            <w:i w:val="1"/>
            <w:color w:val="1155cc"/>
            <w:u w:val="single"/>
            <w:rtl w:val="0"/>
          </w:rPr>
          <w:t xml:space="preserve">https://developers.google.com/maps</w:t>
        </w:r>
      </w:hyperlink>
      <w:r w:rsidDel="00000000" w:rsidR="00000000" w:rsidRPr="00000000">
        <w:rPr>
          <w:rtl w:val="0"/>
        </w:rPr>
      </w:r>
    </w:p>
    <w:p w:rsidR="00000000" w:rsidDel="00000000" w:rsidP="00000000" w:rsidRDefault="00000000" w:rsidRPr="00000000" w14:paraId="0000032B">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Design Thinking Framework</w:t>
      </w:r>
      <w:r w:rsidDel="00000000" w:rsidR="00000000" w:rsidRPr="00000000">
        <w:rPr>
          <w:rtl w:val="0"/>
        </w:rPr>
        <w:t xml:space="preserve"> – Methodology followed to understand user needs and define system features.</w:t>
        <w:br w:type="textWrapping"/>
      </w:r>
      <w:hyperlink r:id="rId43">
        <w:r w:rsidDel="00000000" w:rsidR="00000000" w:rsidRPr="00000000">
          <w:rPr>
            <w:rtl w:val="0"/>
          </w:rPr>
          <w:t xml:space="preserve"> </w:t>
        </w:r>
      </w:hyperlink>
      <w:hyperlink r:id="rId44">
        <w:r w:rsidDel="00000000" w:rsidR="00000000" w:rsidRPr="00000000">
          <w:rPr>
            <w:i w:val="1"/>
            <w:color w:val="1155cc"/>
            <w:u w:val="single"/>
            <w:rtl w:val="0"/>
          </w:rPr>
          <w:t xml:space="preserve">https://www.interaction-design.org/literature/topics/design-thinking</w:t>
          <w:br w:type="textWrapping"/>
        </w:r>
      </w:hyperlink>
      <w:r w:rsidDel="00000000" w:rsidR="00000000" w:rsidRPr="00000000">
        <w:rPr>
          <w:rtl w:val="0"/>
        </w:rPr>
      </w:r>
    </w:p>
    <w:p w:rsidR="00000000" w:rsidDel="00000000" w:rsidP="00000000" w:rsidRDefault="00000000" w:rsidRPr="00000000" w14:paraId="0000032C">
      <w:pPr>
        <w:numPr>
          <w:ilvl w:val="0"/>
          <w:numId w:val="24"/>
        </w:numPr>
        <w:spacing w:after="0" w:afterAutospacing="0" w:before="0" w:beforeAutospacing="0" w:line="259.20000000000005" w:lineRule="auto"/>
        <w:ind w:left="720" w:hanging="360"/>
        <w:jc w:val="both"/>
        <w:rPr>
          <w:u w:val="none"/>
        </w:rPr>
      </w:pPr>
      <w:r w:rsidDel="00000000" w:rsidR="00000000" w:rsidRPr="00000000">
        <w:rPr>
          <w:b w:val="1"/>
          <w:rtl w:val="0"/>
        </w:rPr>
        <w:t xml:space="preserve">Kriging &amp; PCA Methods</w:t>
      </w:r>
      <w:r w:rsidDel="00000000" w:rsidR="00000000" w:rsidRPr="00000000">
        <w:rPr>
          <w:rtl w:val="0"/>
        </w:rPr>
        <w:t xml:space="preserve"> – Applied in spatial modeling for identifying irrigation needs.</w:t>
        <w:br w:type="textWrapping"/>
        <w:t xml:space="preserve"> </w:t>
      </w:r>
      <w:r w:rsidDel="00000000" w:rsidR="00000000" w:rsidRPr="00000000">
        <w:rPr>
          <w:i w:val="1"/>
          <w:rtl w:val="0"/>
        </w:rPr>
        <w:t xml:space="preserve">Wackernagel, H. (2003). Multivariate Geostatistics. Springer Science &amp; Business Media.</w:t>
      </w:r>
    </w:p>
    <w:p w:rsidR="00000000" w:rsidDel="00000000" w:rsidP="00000000" w:rsidRDefault="00000000" w:rsidRPr="00000000" w14:paraId="0000032D">
      <w:pPr>
        <w:numPr>
          <w:ilvl w:val="0"/>
          <w:numId w:val="24"/>
        </w:numPr>
        <w:spacing w:after="20" w:before="0" w:beforeAutospacing="0" w:line="259.20000000000005" w:lineRule="auto"/>
        <w:ind w:left="720" w:hanging="360"/>
        <w:jc w:val="both"/>
        <w:rPr>
          <w:u w:val="none"/>
        </w:rPr>
      </w:pPr>
      <w:r w:rsidDel="00000000" w:rsidR="00000000" w:rsidRPr="00000000">
        <w:rPr>
          <w:b w:val="1"/>
          <w:rtl w:val="0"/>
        </w:rPr>
        <w:t xml:space="preserve">SUS Usability Evaluation </w:t>
      </w:r>
      <w:r w:rsidDel="00000000" w:rsidR="00000000" w:rsidRPr="00000000">
        <w:rPr>
          <w:rtl w:val="0"/>
        </w:rPr>
        <w:t xml:space="preserve">– System Usability Scale (SUS) was used to evaluate user experience.</w:t>
        <w:br w:type="textWrapping"/>
        <w:t xml:space="preserve"> </w:t>
      </w:r>
      <w:r w:rsidDel="00000000" w:rsidR="00000000" w:rsidRPr="00000000">
        <w:rPr>
          <w:i w:val="1"/>
          <w:rtl w:val="0"/>
        </w:rPr>
        <w:t xml:space="preserve">Brooke, J. (1996). SUS: a “quick and dirty” usability scale. Usability Evaluation in Industry.</w:t>
      </w:r>
    </w:p>
    <w:p w:rsidR="00000000" w:rsidDel="00000000" w:rsidP="00000000" w:rsidRDefault="00000000" w:rsidRPr="00000000" w14:paraId="0000032E">
      <w:pPr>
        <w:spacing w:after="20" w:before="20" w:line="259.20000000000005" w:lineRule="auto"/>
        <w:ind w:left="0" w:firstLine="0"/>
        <w:jc w:val="both"/>
        <w:rPr>
          <w:i w:val="1"/>
        </w:rPr>
      </w:pPr>
      <w:r w:rsidDel="00000000" w:rsidR="00000000" w:rsidRPr="00000000">
        <w:rPr>
          <w:rtl w:val="0"/>
        </w:rPr>
      </w:r>
    </w:p>
    <w:bookmarkStart w:colFirst="0" w:colLast="0" w:name="hcr4as3p361o" w:id="29"/>
    <w:bookmarkEnd w:id="29"/>
    <w:p w:rsidR="00000000" w:rsidDel="00000000" w:rsidP="00000000" w:rsidRDefault="00000000" w:rsidRPr="00000000" w14:paraId="0000032F">
      <w:pPr>
        <w:numPr>
          <w:ilvl w:val="0"/>
          <w:numId w:val="24"/>
        </w:numPr>
        <w:ind w:left="720" w:hanging="360"/>
        <w:jc w:val="both"/>
        <w:rPr>
          <w:i w:val="1"/>
          <w:highlight w:val="white"/>
          <w:u w:val="none"/>
        </w:rPr>
      </w:pPr>
      <w:r w:rsidDel="00000000" w:rsidR="00000000" w:rsidRPr="00000000">
        <w:rPr>
          <w:i w:val="1"/>
          <w:color w:val="222222"/>
          <w:highlight w:val="white"/>
          <w:rtl w:val="0"/>
        </w:rPr>
        <w:t xml:space="preserve">Sivakumar</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B</w:t>
      </w:r>
      <w:r w:rsidDel="00000000" w:rsidR="00000000" w:rsidRPr="00000000">
        <w:rPr>
          <w:i w:val="1"/>
          <w:color w:val="222222"/>
          <w:highlight w:val="white"/>
          <w:rtl w:val="0"/>
        </w:rPr>
        <w:t xml:space="preserve">. (2011). </w:t>
      </w:r>
      <w:r w:rsidDel="00000000" w:rsidR="00000000" w:rsidRPr="00000000">
        <w:rPr>
          <w:i w:val="1"/>
          <w:color w:val="222222"/>
          <w:highlight w:val="white"/>
          <w:rtl w:val="0"/>
        </w:rPr>
        <w:t xml:space="preserve">Water</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crisis</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from</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conflict</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to</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cooperation</w:t>
      </w:r>
      <w:r w:rsidDel="00000000" w:rsidR="00000000" w:rsidRPr="00000000">
        <w:rPr>
          <w:i w:val="1"/>
          <w:color w:val="222222"/>
          <w:highlight w:val="white"/>
          <w:rtl w:val="0"/>
        </w:rPr>
        <w:t xml:space="preserve">—</w:t>
      </w:r>
      <w:r w:rsidDel="00000000" w:rsidR="00000000" w:rsidRPr="00000000">
        <w:rPr>
          <w:i w:val="1"/>
          <w:color w:val="222222"/>
          <w:highlight w:val="white"/>
          <w:rtl w:val="0"/>
        </w:rPr>
        <w:t xml:space="preserve">an</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overview</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Hydrological</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Sciences</w:t>
      </w:r>
      <w:r w:rsidDel="00000000" w:rsidR="00000000" w:rsidRPr="00000000">
        <w:rPr>
          <w:i w:val="1"/>
          <w:color w:val="222222"/>
          <w:highlight w:val="white"/>
          <w:rtl w:val="0"/>
        </w:rPr>
        <w:t xml:space="preserve"> </w:t>
      </w:r>
      <w:r w:rsidDel="00000000" w:rsidR="00000000" w:rsidRPr="00000000">
        <w:rPr>
          <w:i w:val="1"/>
          <w:color w:val="222222"/>
          <w:highlight w:val="white"/>
          <w:rtl w:val="0"/>
        </w:rPr>
        <w:t xml:space="preserve">Journal</w:t>
      </w:r>
      <w:r w:rsidDel="00000000" w:rsidR="00000000" w:rsidRPr="00000000">
        <w:rPr>
          <w:i w:val="1"/>
          <w:color w:val="222222"/>
          <w:highlight w:val="white"/>
          <w:rtl w:val="0"/>
        </w:rPr>
        <w:t xml:space="preserve">, 56(4), 531-552.‏ [</w:t>
      </w:r>
      <w:hyperlink r:id="rId45">
        <w:r w:rsidDel="00000000" w:rsidR="00000000" w:rsidRPr="00000000">
          <w:rPr>
            <w:i w:val="1"/>
            <w:color w:val="1155cc"/>
            <w:highlight w:val="white"/>
            <w:u w:val="single"/>
            <w:rtl w:val="0"/>
          </w:rPr>
          <w:t xml:space="preserve">CrossRef</w:t>
        </w:r>
      </w:hyperlink>
      <w:r w:rsidDel="00000000" w:rsidR="00000000" w:rsidRPr="00000000">
        <w:rPr>
          <w:i w:val="1"/>
          <w:color w:val="222222"/>
          <w:highlight w:val="white"/>
          <w:rtl w:val="0"/>
        </w:rPr>
        <w:t xml:space="preserve">] </w:t>
      </w:r>
    </w:p>
    <w:bookmarkStart w:colFirst="0" w:colLast="0" w:name="p14m7ldjnjid" w:id="30"/>
    <w:bookmarkEnd w:id="30"/>
    <w:p w:rsidR="00000000" w:rsidDel="00000000" w:rsidP="00000000" w:rsidRDefault="00000000" w:rsidRPr="00000000" w14:paraId="00000330">
      <w:pPr>
        <w:numPr>
          <w:ilvl w:val="0"/>
          <w:numId w:val="24"/>
        </w:numPr>
        <w:ind w:left="720" w:hanging="360"/>
        <w:jc w:val="both"/>
        <w:rPr>
          <w:i w:val="1"/>
          <w:color w:val="222222"/>
          <w:highlight w:val="white"/>
          <w:u w:val="none"/>
        </w:rPr>
      </w:pPr>
      <w:hyperlink r:id="rId46">
        <w:r w:rsidDel="00000000" w:rsidR="00000000" w:rsidRPr="00000000">
          <w:rPr>
            <w:i w:val="1"/>
            <w:color w:val="1155cc"/>
            <w:highlight w:val="white"/>
            <w:u w:val="single"/>
            <w:rtl w:val="0"/>
          </w:rPr>
          <w:t xml:space="preserve">https://www.un.org/en/</w:t>
        </w:r>
      </w:hyperlink>
      <w:r w:rsidDel="00000000" w:rsidR="00000000" w:rsidRPr="00000000">
        <w:rPr>
          <w:rtl w:val="0"/>
        </w:rPr>
      </w:r>
    </w:p>
    <w:bookmarkStart w:colFirst="0" w:colLast="0" w:name="z2dzgall3uaj" w:id="31"/>
    <w:bookmarkEnd w:id="31"/>
    <w:p w:rsidR="00000000" w:rsidDel="00000000" w:rsidP="00000000" w:rsidRDefault="00000000" w:rsidRPr="00000000" w14:paraId="00000331">
      <w:pPr>
        <w:numPr>
          <w:ilvl w:val="0"/>
          <w:numId w:val="24"/>
        </w:numPr>
        <w:ind w:left="720" w:hanging="360"/>
        <w:jc w:val="both"/>
        <w:rPr>
          <w:i w:val="1"/>
          <w:color w:val="222222"/>
          <w:highlight w:val="white"/>
          <w:u w:val="none"/>
        </w:rPr>
      </w:pPr>
      <w:hyperlink r:id="rId47">
        <w:r w:rsidDel="00000000" w:rsidR="00000000" w:rsidRPr="00000000">
          <w:rPr>
            <w:i w:val="1"/>
            <w:color w:val="1155cc"/>
            <w:highlight w:val="white"/>
            <w:u w:val="single"/>
            <w:rtl w:val="0"/>
          </w:rPr>
          <w:t xml:space="preserve">https://www.fao.org/home/en</w:t>
        </w:r>
      </w:hyperlink>
      <w:r w:rsidDel="00000000" w:rsidR="00000000" w:rsidRPr="00000000">
        <w:rPr>
          <w:rtl w:val="0"/>
        </w:rPr>
      </w:r>
    </w:p>
    <w:bookmarkStart w:colFirst="0" w:colLast="0" w:name="v8fag1mgtmkv" w:id="32"/>
    <w:bookmarkEnd w:id="32"/>
    <w:p w:rsidR="00000000" w:rsidDel="00000000" w:rsidP="00000000" w:rsidRDefault="00000000" w:rsidRPr="00000000" w14:paraId="00000332">
      <w:pPr>
        <w:numPr>
          <w:ilvl w:val="0"/>
          <w:numId w:val="24"/>
        </w:numPr>
        <w:ind w:left="720" w:hanging="360"/>
        <w:jc w:val="both"/>
        <w:rPr>
          <w:i w:val="1"/>
          <w:color w:val="222222"/>
          <w:sz w:val="26"/>
          <w:szCs w:val="26"/>
          <w:highlight w:val="white"/>
        </w:rPr>
      </w:pPr>
      <w:r w:rsidDel="00000000" w:rsidR="00000000" w:rsidRPr="00000000">
        <w:rPr>
          <w:i w:val="1"/>
          <w:color w:val="222222"/>
          <w:highlight w:val="white"/>
          <w:rtl w:val="0"/>
        </w:rPr>
        <w:t xml:space="preserve">Ragab, M. A., Badreldeen, M. M. M., Sedhom, A., &amp; Mamdouh, W. M. (2022). IOT based smart irrigation system. International Journal of Industry and Sustainable Development, 3(1), 76-86. [</w:t>
      </w:r>
      <w:hyperlink r:id="rId48">
        <w:r w:rsidDel="00000000" w:rsidR="00000000" w:rsidRPr="00000000">
          <w:rPr>
            <w:i w:val="1"/>
            <w:color w:val="1155cc"/>
            <w:highlight w:val="white"/>
            <w:u w:val="single"/>
            <w:rtl w:val="0"/>
          </w:rPr>
          <w:t xml:space="preserve">CrossRef</w:t>
        </w:r>
      </w:hyperlink>
      <w:r w:rsidDel="00000000" w:rsidR="00000000" w:rsidRPr="00000000">
        <w:rPr>
          <w:i w:val="1"/>
          <w:color w:val="222222"/>
          <w:highlight w:val="white"/>
          <w:rtl w:val="0"/>
        </w:rPr>
        <w:t xml:space="preserve">].</w:t>
      </w:r>
    </w:p>
    <w:bookmarkStart w:colFirst="0" w:colLast="0" w:name="hquvcfqlwxqn" w:id="33"/>
    <w:bookmarkEnd w:id="33"/>
    <w:p w:rsidR="00000000" w:rsidDel="00000000" w:rsidP="00000000" w:rsidRDefault="00000000" w:rsidRPr="00000000" w14:paraId="00000333">
      <w:pPr>
        <w:numPr>
          <w:ilvl w:val="0"/>
          <w:numId w:val="24"/>
        </w:numPr>
        <w:ind w:left="720" w:hanging="360"/>
        <w:jc w:val="both"/>
        <w:rPr>
          <w:i w:val="1"/>
          <w:color w:val="222222"/>
          <w:highlight w:val="white"/>
        </w:rPr>
      </w:pPr>
      <w:r w:rsidDel="00000000" w:rsidR="00000000" w:rsidRPr="00000000">
        <w:rPr>
          <w:rFonts w:ascii="Times New Roman" w:cs="Times New Roman" w:eastAsia="Times New Roman" w:hAnsi="Times New Roman"/>
          <w:i w:val="1"/>
          <w:color w:val="222222"/>
          <w:sz w:val="18"/>
          <w:szCs w:val="18"/>
          <w:highlight w:val="white"/>
          <w:rtl w:val="0"/>
        </w:rPr>
        <w:t xml:space="preserve"> </w:t>
      </w:r>
      <w:r w:rsidDel="00000000" w:rsidR="00000000" w:rsidRPr="00000000">
        <w:rPr>
          <w:i w:val="1"/>
          <w:color w:val="222222"/>
          <w:sz w:val="20"/>
          <w:szCs w:val="20"/>
          <w:highlight w:val="white"/>
          <w:rtl w:val="0"/>
        </w:rPr>
        <w:t xml:space="preserve">Vij, A., Vijendra, S., Jain, A., Bajaj, S., Bassi, A., &amp; Sharma, A. (2020). IoT and machine learning approaches for automation of farm irrigation system. Procedia Computer Science, 167, 1250-1257 [</w:t>
      </w:r>
      <w:hyperlink r:id="rId49">
        <w:r w:rsidDel="00000000" w:rsidR="00000000" w:rsidRPr="00000000">
          <w:rPr>
            <w:i w:val="1"/>
            <w:color w:val="1155cc"/>
            <w:sz w:val="20"/>
            <w:szCs w:val="20"/>
            <w:highlight w:val="white"/>
            <w:u w:val="single"/>
            <w:rtl w:val="0"/>
          </w:rPr>
          <w:t xml:space="preserve">CrossRef</w:t>
        </w:r>
      </w:hyperlink>
      <w:r w:rsidDel="00000000" w:rsidR="00000000" w:rsidRPr="00000000">
        <w:rPr>
          <w:i w:val="1"/>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334">
      <w:pPr>
        <w:spacing w:after="240" w:before="240" w:line="259" w:lineRule="auto"/>
        <w:rPr>
          <w:b w:val="1"/>
          <w:sz w:val="24"/>
          <w:szCs w:val="24"/>
        </w:rPr>
      </w:pPr>
      <w:r w:rsidDel="00000000" w:rsidR="00000000" w:rsidRPr="00000000">
        <w:rPr>
          <w:rtl w:val="0"/>
        </w:rPr>
      </w:r>
    </w:p>
    <w:p w:rsidR="00000000" w:rsidDel="00000000" w:rsidP="00000000" w:rsidRDefault="00000000" w:rsidRPr="00000000" w14:paraId="00000335">
      <w:pPr>
        <w:bidi w:val="1"/>
        <w:spacing w:after="240" w:before="240" w:line="259" w:lineRule="auto"/>
        <w:ind w:left="720" w:firstLine="0"/>
        <w:rPr>
          <w:sz w:val="24"/>
          <w:szCs w:val="24"/>
        </w:rPr>
      </w:pPr>
      <w:r w:rsidDel="00000000" w:rsidR="00000000" w:rsidRPr="00000000">
        <w:rPr>
          <w:rtl w:val="0"/>
        </w:rPr>
      </w:r>
    </w:p>
    <w:p w:rsidR="00000000" w:rsidDel="00000000" w:rsidP="00000000" w:rsidRDefault="00000000" w:rsidRPr="00000000" w14:paraId="00000336">
      <w:pPr>
        <w:spacing w:after="20" w:before="20" w:line="240" w:lineRule="auto"/>
        <w:ind w:left="0" w:firstLine="0"/>
        <w:rPr/>
      </w:pPr>
      <w:r w:rsidDel="00000000" w:rsidR="00000000" w:rsidRPr="00000000">
        <w:rPr>
          <w:rtl w:val="0"/>
        </w:rPr>
      </w:r>
    </w:p>
    <w:sectPr>
      <w:pgSz w:h="16838" w:w="11906" w:orient="portrait"/>
      <w:pgMar w:bottom="1440.0000000000002" w:top="1440.0000000000002" w:left="1417.3228346456694" w:right="1440.00000000000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aomi Shpigel" w:id="2" w:date="2025-07-30T08:57:13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להוסיף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דיון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קצר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על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התוצאות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היה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טוב</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פחות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התוכניות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להמשך</w:t>
      </w:r>
    </w:p>
  </w:comment>
  <w:comment w:author="Naomi Shpigel" w:id="1" w:date="2025-07-30T08:57:26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צריך</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להסביר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מה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רואים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פה</w:t>
      </w:r>
    </w:p>
  </w:comment>
  <w:comment w:author="Naomi Shpigel" w:id="0" w:date="2025-07-30T08:58:12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להוסיף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טקסט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קצר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שמקדים</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ותייחס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1"/>
        </w:rPr>
        <w:t xml:space="preserve">לטבלה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actjs.org" TargetMode="External"/><Relationship Id="rId42" Type="http://schemas.openxmlformats.org/officeDocument/2006/relationships/hyperlink" Target="https://developers.google.com/maps" TargetMode="External"/><Relationship Id="rId41" Type="http://schemas.openxmlformats.org/officeDocument/2006/relationships/hyperlink" Target="https://vercel.com" TargetMode="External"/><Relationship Id="rId44" Type="http://schemas.openxmlformats.org/officeDocument/2006/relationships/hyperlink" Target="https://www.interaction-design.org/literature/topics/design-thinking" TargetMode="External"/><Relationship Id="rId43" Type="http://schemas.openxmlformats.org/officeDocument/2006/relationships/hyperlink" Target="https://www.interaction-design.org/literature/topics/design-thinking" TargetMode="External"/><Relationship Id="rId46" Type="http://schemas.openxmlformats.org/officeDocument/2006/relationships/hyperlink" Target="https://www.un.org/en/" TargetMode="External"/><Relationship Id="rId45" Type="http://schemas.openxmlformats.org/officeDocument/2006/relationships/hyperlink" Target="https://www.tandfonline.com/doi/full/10.1080/02626667.2011.58074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zBpPgQMEdxKFTiTDvn4IhwwObf67JKgjiriPE0P1jfg/edit#heading=h.64q6qrittnbz" TargetMode="External"/><Relationship Id="rId48" Type="http://schemas.openxmlformats.org/officeDocument/2006/relationships/hyperlink" Target="https://ijisd.journals.ekb.eg/article_252796.html" TargetMode="External"/><Relationship Id="rId47" Type="http://schemas.openxmlformats.org/officeDocument/2006/relationships/hyperlink" Target="https://www.fao.org/home/en" TargetMode="External"/><Relationship Id="rId49" Type="http://schemas.openxmlformats.org/officeDocument/2006/relationships/hyperlink" Target="https://www.sciencedirect.com/science/article/pii/S1877050920309078"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png"/><Relationship Id="rId8" Type="http://schemas.openxmlformats.org/officeDocument/2006/relationships/hyperlink" Target="https://github.com/SharkZeedan/Smart-Farm" TargetMode="External"/><Relationship Id="rId31" Type="http://schemas.openxmlformats.org/officeDocument/2006/relationships/image" Target="media/image6.png"/><Relationship Id="rId30" Type="http://schemas.openxmlformats.org/officeDocument/2006/relationships/image" Target="media/image14.png"/><Relationship Id="rId33" Type="http://schemas.openxmlformats.org/officeDocument/2006/relationships/image" Target="media/image4.png"/><Relationship Id="rId32" Type="http://schemas.openxmlformats.org/officeDocument/2006/relationships/image" Target="media/image7.png"/><Relationship Id="rId35" Type="http://schemas.openxmlformats.org/officeDocument/2006/relationships/hyperlink" Target="https://drive.google.com/file/d/14u7yIb2ZD99b_Cc4l8qTmZEe43qwHcxi/view?usp=sharing" TargetMode="External"/><Relationship Id="rId34" Type="http://schemas.openxmlformats.org/officeDocument/2006/relationships/image" Target="media/image9.png"/><Relationship Id="rId37" Type="http://schemas.openxmlformats.org/officeDocument/2006/relationships/hyperlink" Target="https://firebase.google.com/docs/firestore" TargetMode="External"/><Relationship Id="rId36" Type="http://schemas.openxmlformats.org/officeDocument/2006/relationships/hyperlink" Target="https://ai.google.dev/gemini" TargetMode="External"/><Relationship Id="rId39" Type="http://schemas.openxmlformats.org/officeDocument/2006/relationships/hyperlink" Target="https://plotly.com/javascript/heatmaps" TargetMode="External"/><Relationship Id="rId38" Type="http://schemas.openxmlformats.org/officeDocument/2006/relationships/hyperlink" Target="https://open-meteo.com" TargetMode="External"/><Relationship Id="rId20" Type="http://schemas.openxmlformats.org/officeDocument/2006/relationships/image" Target="media/image15.png"/><Relationship Id="rId22" Type="http://schemas.openxmlformats.org/officeDocument/2006/relationships/image" Target="media/image13.png"/><Relationship Id="rId21" Type="http://schemas.openxmlformats.org/officeDocument/2006/relationships/image" Target="media/image16.jpg"/><Relationship Id="rId24" Type="http://schemas.openxmlformats.org/officeDocument/2006/relationships/image" Target="media/image3.png"/><Relationship Id="rId23" Type="http://schemas.openxmlformats.org/officeDocument/2006/relationships/image" Target="media/image10.png"/><Relationship Id="rId26" Type="http://schemas.openxmlformats.org/officeDocument/2006/relationships/image" Target="media/image5.png"/><Relationship Id="rId25" Type="http://schemas.openxmlformats.org/officeDocument/2006/relationships/image" Target="media/image1.png"/><Relationship Id="rId28" Type="http://schemas.openxmlformats.org/officeDocument/2006/relationships/image" Target="media/image12.png"/><Relationship Id="rId27"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hyperlink" Target="https://docs.google.com/document/d/1zBpPgQMEdxKFTiTDvn4IhwwObf67JKgjiriPE0P1jfg/edit#heading=h.m5fbff7v9p93" TargetMode="External"/><Relationship Id="rId10" Type="http://schemas.openxmlformats.org/officeDocument/2006/relationships/hyperlink" Target="https://docs.google.com/document/d/1zBpPgQMEdxKFTiTDvn4IhwwObf67JKgjiriPE0P1jfg/edit#heading=h.ll4ytkl02hs3" TargetMode="External"/><Relationship Id="rId13" Type="http://schemas.openxmlformats.org/officeDocument/2006/relationships/hyperlink" Target="https://docs.google.com/document/d/1zBpPgQMEdxKFTiTDvn4IhwwObf67JKgjiriPE0P1jfg/edit#heading=h.8byqbhx1k7ca" TargetMode="External"/><Relationship Id="rId12" Type="http://schemas.openxmlformats.org/officeDocument/2006/relationships/hyperlink" Target="https://docs.google.com/document/d/1zBpPgQMEdxKFTiTDvn4IhwwObf67JKgjiriPE0P1jfg/edit#heading=h.f8czgctaogx1" TargetMode="External"/><Relationship Id="rId15" Type="http://schemas.openxmlformats.org/officeDocument/2006/relationships/hyperlink" Target="https://docs.google.com/document/d/1zBpPgQMEdxKFTiTDvn4IhwwObf67JKgjiriPE0P1jfg/edit#heading=h.1rbvt9mf4ol1" TargetMode="External"/><Relationship Id="rId14" Type="http://schemas.openxmlformats.org/officeDocument/2006/relationships/hyperlink" Target="https://docs.google.com/document/d/1zBpPgQMEdxKFTiTDvn4IhwwObf67JKgjiriPE0P1jfg/edit#heading=h.i0ai9qf2bzp1" TargetMode="External"/><Relationship Id="rId17" Type="http://schemas.openxmlformats.org/officeDocument/2006/relationships/hyperlink" Target="https://docs.google.com/document/d/18HyPq1hXxdUoI7MgaYcWQu9LwaCnlm39JzCmP6hw5qE/edit?tab=t.0#bookmark=id.29sy1gscnn62" TargetMode="External"/><Relationship Id="rId16" Type="http://schemas.openxmlformats.org/officeDocument/2006/relationships/hyperlink" Target="https://www.un.org/en/" TargetMode="External"/><Relationship Id="rId19" Type="http://schemas.openxmlformats.org/officeDocument/2006/relationships/hyperlink" Target="https://docs.google.com/document/d/18HyPq1hXxdUoI7MgaYcWQu9LwaCnlm39JzCmP6hw5qE/edit?tab=t.0#bookmark=id.p35p1qidk428" TargetMode="External"/><Relationship Id="rId18" Type="http://schemas.openxmlformats.org/officeDocument/2006/relationships/hyperlink" Target="https://docs.google.com/document/d/18HyPq1hXxdUoI7MgaYcWQu9LwaCnlm39JzCmP6hw5qE/edit?tab=t.0#bookmark=id.xy5ksa2yfb8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